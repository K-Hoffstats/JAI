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8.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9.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70A567" w14:textId="3C022EC0" w:rsidR="0090771C" w:rsidRPr="005177D6" w:rsidRDefault="0090771C" w:rsidP="00352179">
      <w:pPr>
        <w:pStyle w:val="Heading1"/>
        <w:spacing w:before="0" w:after="0" w:line="360" w:lineRule="auto"/>
        <w:rPr>
          <w:b/>
          <w:bCs/>
        </w:rPr>
      </w:pPr>
      <w:r w:rsidRPr="005177D6">
        <w:rPr>
          <w:b/>
          <w:bCs/>
        </w:rPr>
        <w:t>AMERICAN SHAD AND BLUEBACK HERRING STUDIES</w:t>
      </w:r>
    </w:p>
    <w:p w14:paraId="2DC83908" w14:textId="74045467" w:rsidR="00786B61" w:rsidRPr="005177D6" w:rsidRDefault="00786B61" w:rsidP="00352179">
      <w:pPr>
        <w:pStyle w:val="Heading2"/>
        <w:spacing w:before="0" w:after="0" w:line="360" w:lineRule="auto"/>
        <w:rPr>
          <w:rFonts w:ascii="Times New Roman" w:hAnsi="Times New Roman" w:cs="Times New Roman"/>
          <w:b/>
          <w:bCs/>
        </w:rPr>
      </w:pPr>
      <w:r w:rsidRPr="005177D6">
        <w:rPr>
          <w:rFonts w:ascii="Times New Roman" w:hAnsi="Times New Roman" w:cs="Times New Roman"/>
          <w:b/>
          <w:bCs/>
          <w:color w:val="auto"/>
          <w:sz w:val="24"/>
          <w:szCs w:val="24"/>
        </w:rPr>
        <w:t>Study Title:</w:t>
      </w:r>
      <w:r w:rsidR="00B76F33" w:rsidRPr="005177D6">
        <w:rPr>
          <w:rFonts w:ascii="Times New Roman" w:hAnsi="Times New Roman" w:cs="Times New Roman"/>
          <w:b/>
          <w:bCs/>
          <w:color w:val="auto"/>
          <w:sz w:val="24"/>
          <w:szCs w:val="24"/>
        </w:rPr>
        <w:tab/>
      </w:r>
      <w:r w:rsidR="00B76F33" w:rsidRPr="005177D6">
        <w:rPr>
          <w:rFonts w:ascii="Times New Roman" w:hAnsi="Times New Roman" w:cs="Times New Roman"/>
          <w:b/>
          <w:bCs/>
          <w:color w:val="auto"/>
          <w:sz w:val="24"/>
          <w:szCs w:val="24"/>
        </w:rPr>
        <w:tab/>
      </w:r>
      <w:r w:rsidRPr="005177D6">
        <w:rPr>
          <w:rFonts w:ascii="Times New Roman" w:hAnsi="Times New Roman" w:cs="Times New Roman"/>
          <w:b/>
          <w:bCs/>
          <w:color w:val="auto"/>
          <w:sz w:val="24"/>
          <w:szCs w:val="24"/>
        </w:rPr>
        <w:t>Region IV-American Shad Project</w:t>
      </w:r>
    </w:p>
    <w:p w14:paraId="43A5B675" w14:textId="69C88802" w:rsidR="00786B61" w:rsidRPr="00B03DA0" w:rsidRDefault="00786B61" w:rsidP="00352179">
      <w:pPr>
        <w:spacing w:after="0" w:line="360" w:lineRule="auto"/>
        <w:jc w:val="both"/>
        <w:rPr>
          <w:rFonts w:ascii="Times New Roman" w:hAnsi="Times New Roman" w:cs="Times New Roman"/>
        </w:rPr>
      </w:pPr>
      <w:r w:rsidRPr="00B03DA0">
        <w:rPr>
          <w:rFonts w:ascii="Times New Roman" w:hAnsi="Times New Roman" w:cs="Times New Roman"/>
        </w:rPr>
        <w:t xml:space="preserve">Period Covered: </w:t>
      </w:r>
      <w:r w:rsidR="00B76F33">
        <w:rPr>
          <w:rFonts w:ascii="Times New Roman" w:hAnsi="Times New Roman" w:cs="Times New Roman"/>
        </w:rPr>
        <w:tab/>
      </w:r>
      <w:r w:rsidRPr="00B03DA0">
        <w:rPr>
          <w:rFonts w:ascii="Times New Roman" w:hAnsi="Times New Roman" w:cs="Times New Roman"/>
        </w:rPr>
        <w:t>January 2025</w:t>
      </w:r>
      <w:r w:rsidR="00CC0F3C">
        <w:rPr>
          <w:rFonts w:ascii="Times New Roman" w:hAnsi="Times New Roman" w:cs="Times New Roman"/>
        </w:rPr>
        <w:t>–</w:t>
      </w:r>
      <w:r w:rsidR="00BC172F" w:rsidRPr="00B03DA0">
        <w:rPr>
          <w:rFonts w:ascii="Times New Roman" w:hAnsi="Times New Roman" w:cs="Times New Roman"/>
        </w:rPr>
        <w:t>April</w:t>
      </w:r>
      <w:r w:rsidRPr="00B03DA0">
        <w:rPr>
          <w:rFonts w:ascii="Times New Roman" w:hAnsi="Times New Roman" w:cs="Times New Roman"/>
        </w:rPr>
        <w:t xml:space="preserve"> 2025</w:t>
      </w:r>
    </w:p>
    <w:p w14:paraId="056F6E37" w14:textId="77777777" w:rsidR="006A7072" w:rsidRDefault="006A7072" w:rsidP="00352179">
      <w:pPr>
        <w:spacing w:after="0" w:line="360" w:lineRule="auto"/>
        <w:jc w:val="both"/>
        <w:rPr>
          <w:rFonts w:ascii="Times New Roman" w:hAnsi="Times New Roman" w:cs="Times New Roman"/>
          <w:b/>
          <w:bCs/>
          <w:u w:val="single"/>
        </w:rPr>
      </w:pPr>
    </w:p>
    <w:p w14:paraId="677B3D25" w14:textId="273DB5AD" w:rsidR="00786B61" w:rsidRPr="00B03DA0" w:rsidRDefault="00786B61" w:rsidP="00352179">
      <w:pPr>
        <w:spacing w:after="0" w:line="360" w:lineRule="auto"/>
        <w:jc w:val="both"/>
        <w:rPr>
          <w:rFonts w:ascii="Times New Roman" w:hAnsi="Times New Roman" w:cs="Times New Roman"/>
          <w:b/>
          <w:bCs/>
          <w:u w:val="single"/>
        </w:rPr>
      </w:pPr>
      <w:r w:rsidRPr="00B03DA0">
        <w:rPr>
          <w:rFonts w:ascii="Times New Roman" w:hAnsi="Times New Roman" w:cs="Times New Roman"/>
          <w:b/>
          <w:bCs/>
          <w:u w:val="single"/>
        </w:rPr>
        <w:t>Introduction</w:t>
      </w:r>
    </w:p>
    <w:p w14:paraId="501E8DDA" w14:textId="77777777" w:rsidR="004648F8" w:rsidRDefault="004648F8" w:rsidP="00352179">
      <w:pPr>
        <w:spacing w:after="0" w:line="360" w:lineRule="auto"/>
        <w:jc w:val="both"/>
        <w:rPr>
          <w:rFonts w:ascii="Times New Roman" w:hAnsi="Times New Roman" w:cs="Times New Roman"/>
        </w:rPr>
      </w:pPr>
    </w:p>
    <w:p w14:paraId="094E01BA" w14:textId="4BE7E52B" w:rsidR="00606FAD" w:rsidRDefault="00FE7020" w:rsidP="00352179">
      <w:pPr>
        <w:spacing w:after="0" w:line="360" w:lineRule="auto"/>
        <w:jc w:val="both"/>
        <w:rPr>
          <w:rFonts w:ascii="Times New Roman" w:hAnsi="Times New Roman" w:cs="Times New Roman"/>
        </w:rPr>
      </w:pPr>
      <w:r w:rsidRPr="00B03DA0">
        <w:rPr>
          <w:rFonts w:ascii="Times New Roman" w:hAnsi="Times New Roman" w:cs="Times New Roman"/>
        </w:rPr>
        <w:t>The American shad (</w:t>
      </w:r>
      <w:r w:rsidRPr="00B03DA0">
        <w:rPr>
          <w:rFonts w:ascii="Times New Roman" w:hAnsi="Times New Roman" w:cs="Times New Roman"/>
          <w:i/>
          <w:iCs/>
        </w:rPr>
        <w:t>Alosa sapidissima</w:t>
      </w:r>
      <w:r w:rsidRPr="00B03DA0">
        <w:rPr>
          <w:rFonts w:ascii="Times New Roman" w:hAnsi="Times New Roman" w:cs="Times New Roman"/>
        </w:rPr>
        <w:t xml:space="preserve">) is an anadromous species that ranges from Florida to Nova Scotia and is found in most of the rivers along the Atlantic coast of the United States. </w:t>
      </w:r>
      <w:r w:rsidR="0054167F" w:rsidRPr="00B03DA0">
        <w:rPr>
          <w:rFonts w:ascii="Times New Roman" w:hAnsi="Times New Roman" w:cs="Times New Roman"/>
        </w:rPr>
        <w:t xml:space="preserve">American shad are currently managed by the Atlantic Marine Fisheries Commission (ASFMC) under that Atlantic </w:t>
      </w:r>
      <w:r w:rsidR="004E7E2B" w:rsidRPr="00B03DA0">
        <w:rPr>
          <w:rFonts w:ascii="Times New Roman" w:hAnsi="Times New Roman" w:cs="Times New Roman"/>
        </w:rPr>
        <w:t>Coastal Fisheries Cooperative Management Act (ACFCMA), passed in 1993. ACFCMA presented a new and innovative approach to coordinated management of coastal migratory fisheries along the US Atlantic coast, including mandated state implementation of a fishery management plan (FMP) for each fishery resource species. South Carolina continues to manage fishery conservation programs at a conceptual and practical level to remain in compliance with guidelines established in ACFCMA. The primary data collection objectives are to demonstrate</w:t>
      </w:r>
      <w:r w:rsidR="00F2351A" w:rsidRPr="00B03DA0">
        <w:rPr>
          <w:rFonts w:ascii="Times New Roman" w:hAnsi="Times New Roman" w:cs="Times New Roman"/>
        </w:rPr>
        <w:t xml:space="preserve"> sustainability for South Carolina Rivers through collecting and analyzing fishery-independent and fishery-dependent data, biological age and length data, and commercial harvest data. The American shad sustainable fishery</w:t>
      </w:r>
      <w:r w:rsidR="005E6271" w:rsidRPr="00B03DA0">
        <w:rPr>
          <w:rFonts w:ascii="Times New Roman" w:hAnsi="Times New Roman" w:cs="Times New Roman"/>
        </w:rPr>
        <w:t xml:space="preserve"> management plans (SFMP) ensure proper and consistent resource management in South Carolina, as well as provide data necessary for trend analyses within and among states. Data are used in annual ASFMC American shad compliance reports and benchmark stock assessments, as well as determining best fishery regulations within state</w:t>
      </w:r>
      <w:r w:rsidR="00EC2096">
        <w:rPr>
          <w:rFonts w:ascii="Times New Roman" w:hAnsi="Times New Roman" w:cs="Times New Roman"/>
        </w:rPr>
        <w:t>.</w:t>
      </w:r>
    </w:p>
    <w:p w14:paraId="7815B923" w14:textId="77777777" w:rsidR="00EC2096" w:rsidRPr="00F86787" w:rsidRDefault="00EC2096" w:rsidP="00352179">
      <w:pPr>
        <w:spacing w:after="0" w:line="360" w:lineRule="auto"/>
        <w:jc w:val="both"/>
        <w:rPr>
          <w:rFonts w:ascii="Times New Roman" w:hAnsi="Times New Roman" w:cs="Times New Roman"/>
        </w:rPr>
      </w:pPr>
    </w:p>
    <w:p w14:paraId="31FF194E" w14:textId="34E326A3" w:rsidR="003206A4" w:rsidRDefault="00786B61" w:rsidP="00352179">
      <w:pPr>
        <w:spacing w:after="0" w:line="360" w:lineRule="auto"/>
        <w:jc w:val="both"/>
        <w:rPr>
          <w:rFonts w:ascii="Times New Roman" w:hAnsi="Times New Roman" w:cs="Times New Roman"/>
          <w:b/>
          <w:bCs/>
          <w:u w:val="single"/>
        </w:rPr>
      </w:pPr>
      <w:r w:rsidRPr="00B03DA0">
        <w:rPr>
          <w:rFonts w:ascii="Times New Roman" w:hAnsi="Times New Roman" w:cs="Times New Roman"/>
          <w:b/>
          <w:bCs/>
          <w:u w:val="single"/>
        </w:rPr>
        <w:t>Materials and Methods</w:t>
      </w:r>
    </w:p>
    <w:p w14:paraId="2E8BDE25" w14:textId="77777777" w:rsidR="00531977" w:rsidRPr="00B03DA0" w:rsidRDefault="00531977" w:rsidP="00352179">
      <w:pPr>
        <w:spacing w:after="0" w:line="360" w:lineRule="auto"/>
        <w:jc w:val="both"/>
        <w:rPr>
          <w:rFonts w:ascii="Times New Roman" w:hAnsi="Times New Roman" w:cs="Times New Roman"/>
          <w:b/>
          <w:bCs/>
          <w:u w:val="single"/>
        </w:rPr>
      </w:pPr>
    </w:p>
    <w:p w14:paraId="7640D027" w14:textId="50F02A93" w:rsidR="004C1A3B" w:rsidRPr="00B03DA0" w:rsidRDefault="004C1A3B" w:rsidP="00352179">
      <w:pPr>
        <w:spacing w:after="0" w:line="360" w:lineRule="auto"/>
        <w:jc w:val="both"/>
        <w:rPr>
          <w:rFonts w:ascii="Times New Roman" w:hAnsi="Times New Roman" w:cs="Times New Roman"/>
          <w:i/>
          <w:iCs/>
        </w:rPr>
      </w:pPr>
      <w:bookmarkStart w:id="0" w:name="_Hlk207786841"/>
      <w:r w:rsidRPr="00B03DA0">
        <w:rPr>
          <w:rFonts w:ascii="Times New Roman" w:hAnsi="Times New Roman" w:cs="Times New Roman"/>
          <w:i/>
          <w:iCs/>
        </w:rPr>
        <w:t>Adult American Shad</w:t>
      </w:r>
      <w:r w:rsidR="006649C7">
        <w:rPr>
          <w:rFonts w:ascii="Times New Roman" w:hAnsi="Times New Roman" w:cs="Times New Roman"/>
          <w:i/>
          <w:iCs/>
        </w:rPr>
        <w:t xml:space="preserve"> Fishery</w:t>
      </w:r>
      <w:r w:rsidRPr="00B03DA0">
        <w:rPr>
          <w:rFonts w:ascii="Times New Roman" w:hAnsi="Times New Roman" w:cs="Times New Roman"/>
          <w:i/>
          <w:iCs/>
        </w:rPr>
        <w:t xml:space="preserve"> Independent Sampling</w:t>
      </w:r>
      <w:bookmarkEnd w:id="0"/>
    </w:p>
    <w:p w14:paraId="7A68CBC9" w14:textId="43C8477C" w:rsidR="0083704E" w:rsidRPr="00B03DA0" w:rsidRDefault="0083704E" w:rsidP="00352179">
      <w:pPr>
        <w:spacing w:after="0" w:line="360" w:lineRule="auto"/>
        <w:jc w:val="both"/>
        <w:rPr>
          <w:rFonts w:ascii="Times New Roman" w:hAnsi="Times New Roman" w:cs="Times New Roman"/>
        </w:rPr>
      </w:pPr>
      <w:r w:rsidRPr="00B03DA0">
        <w:rPr>
          <w:rFonts w:ascii="Times New Roman" w:hAnsi="Times New Roman" w:cs="Times New Roman"/>
        </w:rPr>
        <w:t>Sampling sites were chosen based on their seaward position from any known contemporary shad fishery activities. Tagging fish seaward of areas commonly used by commercial fishermen helps prevent immediate recaptures before shad resume natural movements. Netting effort for the purposes of this study</w:t>
      </w:r>
      <w:r w:rsidR="006B16A3" w:rsidRPr="00B03DA0">
        <w:rPr>
          <w:rFonts w:ascii="Times New Roman" w:hAnsi="Times New Roman" w:cs="Times New Roman"/>
        </w:rPr>
        <w:t xml:space="preserve"> was defined in “net hours</w:t>
      </w:r>
      <w:r w:rsidR="00CC0F3C">
        <w:rPr>
          <w:rFonts w:ascii="Times New Roman" w:hAnsi="Times New Roman" w:cs="Times New Roman"/>
        </w:rPr>
        <w:t>,</w:t>
      </w:r>
      <w:r w:rsidR="006B16A3" w:rsidRPr="00B03DA0">
        <w:rPr>
          <w:rFonts w:ascii="Times New Roman" w:hAnsi="Times New Roman" w:cs="Times New Roman"/>
        </w:rPr>
        <w:t xml:space="preserve">” where one net hour equals one </w:t>
      </w:r>
      <w:r w:rsidR="001B37DE" w:rsidRPr="00B03DA0">
        <w:rPr>
          <w:rFonts w:ascii="Times New Roman" w:hAnsi="Times New Roman" w:cs="Times New Roman"/>
        </w:rPr>
        <w:t>91.44-meter</w:t>
      </w:r>
      <w:r w:rsidR="006B16A3" w:rsidRPr="00B03DA0">
        <w:rPr>
          <w:rFonts w:ascii="Times New Roman" w:hAnsi="Times New Roman" w:cs="Times New Roman"/>
        </w:rPr>
        <w:t xml:space="preserve"> (m) drift for 1 hour. Captured fish were measured to the nearest fork length (FL) and total length (TL) in millimeters (mm). In previous years, an external dart tag was placed in the dorsal musculature</w:t>
      </w:r>
      <w:r w:rsidR="0081428F" w:rsidRPr="00B03DA0">
        <w:rPr>
          <w:rFonts w:ascii="Times New Roman" w:hAnsi="Times New Roman" w:cs="Times New Roman"/>
        </w:rPr>
        <w:t xml:space="preserve"> </w:t>
      </w:r>
      <w:r w:rsidR="0081428F" w:rsidRPr="00B03DA0">
        <w:rPr>
          <w:rFonts w:ascii="Times New Roman" w:hAnsi="Times New Roman" w:cs="Times New Roman"/>
        </w:rPr>
        <w:lastRenderedPageBreak/>
        <w:t xml:space="preserve">of each fish prior to release downriver of the sample site. However, due to low or no tag returns in many years the angler incentive program was discontinued in 2024. </w:t>
      </w:r>
    </w:p>
    <w:p w14:paraId="720681F7" w14:textId="77777777" w:rsidR="003206A4" w:rsidRDefault="003206A4" w:rsidP="00352179">
      <w:pPr>
        <w:spacing w:after="0" w:line="360" w:lineRule="auto"/>
        <w:jc w:val="both"/>
        <w:rPr>
          <w:rFonts w:ascii="Times New Roman" w:hAnsi="Times New Roman" w:cs="Times New Roman"/>
        </w:rPr>
      </w:pPr>
    </w:p>
    <w:p w14:paraId="32330B5D" w14:textId="181829C1" w:rsidR="004C1A3B" w:rsidRPr="00B03DA0" w:rsidRDefault="004C1A3B" w:rsidP="00352179">
      <w:pPr>
        <w:spacing w:after="0" w:line="360" w:lineRule="auto"/>
        <w:jc w:val="both"/>
        <w:rPr>
          <w:rFonts w:ascii="Times New Roman" w:hAnsi="Times New Roman" w:cs="Times New Roman"/>
        </w:rPr>
      </w:pPr>
      <w:r w:rsidRPr="00B03DA0">
        <w:rPr>
          <w:rFonts w:ascii="Times New Roman" w:hAnsi="Times New Roman" w:cs="Times New Roman"/>
        </w:rPr>
        <w:t>Santee River</w:t>
      </w:r>
    </w:p>
    <w:p w14:paraId="221C5617" w14:textId="74C0FD6E" w:rsidR="00935F6D" w:rsidRPr="00B03DA0" w:rsidRDefault="00935F6D" w:rsidP="00352179">
      <w:pPr>
        <w:spacing w:after="0" w:line="360" w:lineRule="auto"/>
        <w:jc w:val="both"/>
        <w:rPr>
          <w:rFonts w:ascii="Times New Roman" w:hAnsi="Times New Roman" w:cs="Times New Roman"/>
        </w:rPr>
      </w:pPr>
      <w:r w:rsidRPr="00B03DA0">
        <w:rPr>
          <w:rFonts w:ascii="Times New Roman" w:hAnsi="Times New Roman" w:cs="Times New Roman"/>
        </w:rPr>
        <w:t xml:space="preserve">Sampling conducted in the Santee River (river kilometer [rkm] 21) focused on capturing adult American shad to establish catch rates and provide length data used in stock structure analysis </w:t>
      </w:r>
      <w:r w:rsidR="008304B5" w:rsidRPr="00B03DA0">
        <w:rPr>
          <w:rFonts w:ascii="Times New Roman" w:hAnsi="Times New Roman" w:cs="Times New Roman"/>
        </w:rPr>
        <w:t xml:space="preserve">(Figure </w:t>
      </w:r>
      <w:r w:rsidR="00A045FD">
        <w:rPr>
          <w:rFonts w:ascii="Times New Roman" w:hAnsi="Times New Roman" w:cs="Times New Roman"/>
        </w:rPr>
        <w:t>1</w:t>
      </w:r>
      <w:r w:rsidR="008304B5" w:rsidRPr="00B03DA0">
        <w:rPr>
          <w:rFonts w:ascii="Times New Roman" w:hAnsi="Times New Roman" w:cs="Times New Roman"/>
        </w:rPr>
        <w:t xml:space="preserve">). This location is frequently used for commercial fishing and is tidally influenced, with a reversal of flow upstream during flood tides. The channel width at this sampling site is 150 m with water depths at mean low tide ranging from 4-8 m. Sampling gear consists of </w:t>
      </w:r>
      <w:r w:rsidR="009A3834" w:rsidRPr="00B03DA0">
        <w:rPr>
          <w:rFonts w:ascii="Times New Roman" w:hAnsi="Times New Roman" w:cs="Times New Roman"/>
        </w:rPr>
        <w:t xml:space="preserve">68.58 m drift monofilament gill net with 12.70 centimeter (cm) stretched mesh, deployed during the incoming tide and retrieved using a 5.3 m </w:t>
      </w:r>
      <w:r w:rsidR="00CC53F0" w:rsidRPr="00B03DA0">
        <w:rPr>
          <w:rFonts w:ascii="Times New Roman" w:hAnsi="Times New Roman" w:cs="Times New Roman"/>
        </w:rPr>
        <w:t>open decked, outboard powered skiff.</w:t>
      </w:r>
      <w:r w:rsidR="00EF5B6F" w:rsidRPr="00B03DA0">
        <w:rPr>
          <w:rFonts w:ascii="Times New Roman" w:hAnsi="Times New Roman" w:cs="Times New Roman"/>
        </w:rPr>
        <w:t xml:space="preserve"> Depending on the tidal stage, either a 5.08 m deep</w:t>
      </w:r>
      <w:r w:rsidR="009A3834" w:rsidRPr="00B03DA0">
        <w:rPr>
          <w:rFonts w:ascii="Times New Roman" w:hAnsi="Times New Roman" w:cs="Times New Roman"/>
        </w:rPr>
        <w:t xml:space="preserve"> or a 6.35 m deep net were used. </w:t>
      </w:r>
      <w:r w:rsidR="00EF5B6F" w:rsidRPr="00B03DA0">
        <w:rPr>
          <w:rFonts w:ascii="Times New Roman" w:hAnsi="Times New Roman" w:cs="Times New Roman"/>
        </w:rPr>
        <w:t xml:space="preserve">Water temperature, salinity, and dissolved oxygen parameters were recorded at the beginning and end of each sampling drift using a YSI meter. </w:t>
      </w:r>
    </w:p>
    <w:p w14:paraId="683730A8" w14:textId="77777777" w:rsidR="003206A4" w:rsidRDefault="003206A4" w:rsidP="00352179">
      <w:pPr>
        <w:spacing w:after="0" w:line="360" w:lineRule="auto"/>
        <w:jc w:val="both"/>
        <w:rPr>
          <w:rFonts w:ascii="Times New Roman" w:hAnsi="Times New Roman" w:cs="Times New Roman"/>
        </w:rPr>
      </w:pPr>
    </w:p>
    <w:p w14:paraId="0EB58F2B" w14:textId="07B28F7C" w:rsidR="004C1A3B" w:rsidRPr="00B03DA0" w:rsidRDefault="004C1A3B" w:rsidP="00352179">
      <w:pPr>
        <w:spacing w:after="0" w:line="360" w:lineRule="auto"/>
        <w:jc w:val="both"/>
        <w:rPr>
          <w:rFonts w:ascii="Times New Roman" w:hAnsi="Times New Roman" w:cs="Times New Roman"/>
        </w:rPr>
      </w:pPr>
      <w:r w:rsidRPr="00B03DA0">
        <w:rPr>
          <w:rFonts w:ascii="Times New Roman" w:hAnsi="Times New Roman" w:cs="Times New Roman"/>
        </w:rPr>
        <w:t>Waccamaw River</w:t>
      </w:r>
    </w:p>
    <w:p w14:paraId="44AEAE7C" w14:textId="3306D977" w:rsidR="004C1A3B" w:rsidRPr="00B03DA0" w:rsidRDefault="00EF5B6F" w:rsidP="00352179">
      <w:pPr>
        <w:spacing w:after="0" w:line="360" w:lineRule="auto"/>
        <w:jc w:val="both"/>
        <w:rPr>
          <w:rFonts w:ascii="Times New Roman" w:hAnsi="Times New Roman" w:cs="Times New Roman"/>
        </w:rPr>
      </w:pPr>
      <w:r w:rsidRPr="00B03DA0">
        <w:rPr>
          <w:rFonts w:ascii="Times New Roman" w:hAnsi="Times New Roman" w:cs="Times New Roman"/>
        </w:rPr>
        <w:t>Sampling conducted in the Waccamaw river (rkm 3</w:t>
      </w:r>
      <w:r w:rsidR="00F129BC" w:rsidRPr="00B03DA0">
        <w:rPr>
          <w:rFonts w:ascii="Times New Roman" w:hAnsi="Times New Roman" w:cs="Times New Roman"/>
        </w:rPr>
        <w:t>4.4</w:t>
      </w:r>
      <w:r w:rsidRPr="00B03DA0">
        <w:rPr>
          <w:rFonts w:ascii="Times New Roman" w:hAnsi="Times New Roman" w:cs="Times New Roman"/>
        </w:rPr>
        <w:t>) focused on capturing adult American shad to establish catch rates and provide length data used in stock structure analysis (Figure</w:t>
      </w:r>
      <w:r w:rsidR="00A045FD">
        <w:rPr>
          <w:rFonts w:ascii="Times New Roman" w:hAnsi="Times New Roman" w:cs="Times New Roman"/>
        </w:rPr>
        <w:t xml:space="preserve"> 2</w:t>
      </w:r>
      <w:r w:rsidRPr="00B03DA0">
        <w:rPr>
          <w:rFonts w:ascii="Times New Roman" w:hAnsi="Times New Roman" w:cs="Times New Roman"/>
        </w:rPr>
        <w:t xml:space="preserve">). This location is also frequently utilized for commercial fishing and tidally influenced. </w:t>
      </w:r>
      <w:r w:rsidR="006A25CD" w:rsidRPr="00B03DA0">
        <w:rPr>
          <w:rFonts w:ascii="Times New Roman" w:hAnsi="Times New Roman" w:cs="Times New Roman"/>
        </w:rPr>
        <w:t xml:space="preserve">The channel width at this sampling site is 250 m with 10 m water depth at mean low tide. Sampling gear consists of a 132.59 m and 9.53 m deep drift monofilament gill net with 12.70 cm stretched mesh, deployed and retrieved using a 5.3 m open decked, outboard powered skiff. Water temperature, salinity, and dissolved oxygen parameters are recorded at the beginning and end of each sampling drift using a YSI meter. </w:t>
      </w:r>
    </w:p>
    <w:p w14:paraId="5984E0B2" w14:textId="77777777" w:rsidR="00B55342" w:rsidRPr="000E11FE" w:rsidRDefault="00B55342" w:rsidP="00352179">
      <w:pPr>
        <w:spacing w:after="0" w:line="360" w:lineRule="auto"/>
        <w:jc w:val="both"/>
        <w:rPr>
          <w:rFonts w:ascii="Times New Roman" w:hAnsi="Times New Roman" w:cs="Times New Roman"/>
          <w:i/>
          <w:iCs/>
          <w:sz w:val="20"/>
          <w:szCs w:val="20"/>
        </w:rPr>
      </w:pPr>
    </w:p>
    <w:p w14:paraId="6784273C" w14:textId="346B193F" w:rsidR="00494DF8" w:rsidRPr="000E11FE" w:rsidRDefault="00B55342" w:rsidP="00352179">
      <w:pPr>
        <w:spacing w:after="0" w:line="360" w:lineRule="auto"/>
        <w:jc w:val="both"/>
        <w:rPr>
          <w:rFonts w:ascii="Times New Roman" w:hAnsi="Times New Roman" w:cs="Times New Roman"/>
          <w:i/>
          <w:iCs/>
          <w:sz w:val="20"/>
          <w:szCs w:val="20"/>
        </w:rPr>
      </w:pPr>
      <w:r w:rsidRPr="000E11FE">
        <w:rPr>
          <w:rFonts w:ascii="Times New Roman" w:hAnsi="Times New Roman" w:cs="Times New Roman"/>
          <w:i/>
          <w:iCs/>
          <w:sz w:val="20"/>
          <w:szCs w:val="20"/>
        </w:rPr>
        <w:br w:type="page"/>
      </w:r>
    </w:p>
    <w:p w14:paraId="30A67FAF" w14:textId="77777777" w:rsidR="00494DF8" w:rsidRPr="000E11FE" w:rsidRDefault="00B55342" w:rsidP="00B03DA0">
      <w:pPr>
        <w:spacing w:line="360" w:lineRule="auto"/>
        <w:jc w:val="both"/>
        <w:rPr>
          <w:rFonts w:ascii="Times New Roman" w:hAnsi="Times New Roman" w:cs="Times New Roman"/>
          <w:i/>
          <w:iCs/>
          <w:sz w:val="20"/>
          <w:szCs w:val="20"/>
        </w:rPr>
      </w:pPr>
      <w:r w:rsidRPr="000E11FE">
        <w:rPr>
          <w:rFonts w:ascii="Times New Roman" w:hAnsi="Times New Roman" w:cs="Times New Roman"/>
          <w:i/>
          <w:iCs/>
          <w:noProof/>
          <w:sz w:val="20"/>
          <w:szCs w:val="20"/>
        </w:rPr>
        <w:lastRenderedPageBreak/>
        <w:drawing>
          <wp:inline distT="0" distB="0" distL="0" distR="0" wp14:anchorId="69090E28" wp14:editId="1BDCE4ED">
            <wp:extent cx="5944235" cy="7657465"/>
            <wp:effectExtent l="0" t="0" r="0" b="635"/>
            <wp:docPr id="22184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235" cy="7657465"/>
                    </a:xfrm>
                    <a:prstGeom prst="rect">
                      <a:avLst/>
                    </a:prstGeom>
                    <a:noFill/>
                  </pic:spPr>
                </pic:pic>
              </a:graphicData>
            </a:graphic>
          </wp:inline>
        </w:drawing>
      </w:r>
    </w:p>
    <w:p w14:paraId="022A4894" w14:textId="20818988" w:rsidR="00A109CC" w:rsidRPr="00152285" w:rsidRDefault="00A109CC" w:rsidP="00352179">
      <w:pPr>
        <w:pStyle w:val="Heading3"/>
        <w:spacing w:after="200" w:line="240" w:lineRule="auto"/>
        <w:rPr>
          <w:rFonts w:cs="Times New Roman"/>
          <w:szCs w:val="20"/>
        </w:rPr>
      </w:pPr>
      <w:r w:rsidRPr="00152285">
        <w:rPr>
          <w:rFonts w:cs="Times New Roman"/>
          <w:szCs w:val="20"/>
        </w:rPr>
        <w:t xml:space="preserve">Figure </w:t>
      </w:r>
      <w:r w:rsidR="00D77FAE" w:rsidRPr="00152285">
        <w:rPr>
          <w:rFonts w:cs="Times New Roman"/>
          <w:szCs w:val="20"/>
        </w:rPr>
        <w:t>1</w:t>
      </w:r>
      <w:r w:rsidRPr="00152285">
        <w:rPr>
          <w:rFonts w:cs="Times New Roman"/>
          <w:szCs w:val="20"/>
        </w:rPr>
        <w:t>. Map of sampling location in the Santee River.</w:t>
      </w:r>
    </w:p>
    <w:p w14:paraId="248C12F5" w14:textId="161F9725" w:rsidR="00494DF8" w:rsidRPr="000E11FE" w:rsidRDefault="00494DF8" w:rsidP="00B03DA0">
      <w:pPr>
        <w:spacing w:line="360" w:lineRule="auto"/>
        <w:jc w:val="both"/>
        <w:rPr>
          <w:rFonts w:ascii="Times New Roman" w:hAnsi="Times New Roman" w:cs="Times New Roman"/>
          <w:i/>
          <w:iCs/>
          <w:sz w:val="20"/>
          <w:szCs w:val="20"/>
        </w:rPr>
      </w:pPr>
      <w:r w:rsidRPr="000E11FE">
        <w:rPr>
          <w:rFonts w:ascii="Times New Roman" w:hAnsi="Times New Roman" w:cs="Times New Roman"/>
          <w:i/>
          <w:iCs/>
          <w:sz w:val="20"/>
          <w:szCs w:val="20"/>
        </w:rPr>
        <w:br w:type="page"/>
      </w:r>
      <w:r w:rsidR="00A109CC" w:rsidRPr="000E11FE">
        <w:rPr>
          <w:rFonts w:ascii="Times New Roman" w:hAnsi="Times New Roman" w:cs="Times New Roman"/>
          <w:i/>
          <w:iCs/>
          <w:noProof/>
          <w:sz w:val="20"/>
          <w:szCs w:val="20"/>
        </w:rPr>
        <w:lastRenderedPageBreak/>
        <w:drawing>
          <wp:inline distT="0" distB="0" distL="0" distR="0" wp14:anchorId="3D5DB864" wp14:editId="14157469">
            <wp:extent cx="5944235" cy="7657465"/>
            <wp:effectExtent l="0" t="0" r="0" b="635"/>
            <wp:docPr id="1049950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7657465"/>
                    </a:xfrm>
                    <a:prstGeom prst="rect">
                      <a:avLst/>
                    </a:prstGeom>
                    <a:noFill/>
                  </pic:spPr>
                </pic:pic>
              </a:graphicData>
            </a:graphic>
          </wp:inline>
        </w:drawing>
      </w:r>
    </w:p>
    <w:p w14:paraId="5D29BB87" w14:textId="78F8C15D" w:rsidR="00B55342" w:rsidRPr="00152285" w:rsidRDefault="00A815D6" w:rsidP="00352179">
      <w:pPr>
        <w:pStyle w:val="Heading3"/>
        <w:spacing w:after="200" w:line="240" w:lineRule="auto"/>
        <w:rPr>
          <w:rFonts w:cs="Times New Roman"/>
          <w:szCs w:val="20"/>
        </w:rPr>
      </w:pPr>
      <w:r w:rsidRPr="00152285">
        <w:rPr>
          <w:rFonts w:cs="Times New Roman"/>
          <w:szCs w:val="20"/>
        </w:rPr>
        <w:t xml:space="preserve">Figure </w:t>
      </w:r>
      <w:r w:rsidR="00D77FAE" w:rsidRPr="00152285">
        <w:rPr>
          <w:rFonts w:cs="Times New Roman"/>
          <w:szCs w:val="20"/>
        </w:rPr>
        <w:t>2</w:t>
      </w:r>
      <w:r w:rsidRPr="00152285">
        <w:rPr>
          <w:rFonts w:cs="Times New Roman"/>
          <w:szCs w:val="20"/>
        </w:rPr>
        <w:t xml:space="preserve">. Map of sampling location in the Waccamaw River. </w:t>
      </w:r>
      <w:r w:rsidR="00B55342" w:rsidRPr="00152285">
        <w:rPr>
          <w:rFonts w:cs="Times New Roman"/>
          <w:i/>
          <w:iCs/>
          <w:szCs w:val="20"/>
        </w:rPr>
        <w:br w:type="page"/>
      </w:r>
    </w:p>
    <w:p w14:paraId="5D078900" w14:textId="65EDD1F6" w:rsidR="00CD04D2" w:rsidRPr="00B03DA0" w:rsidRDefault="00CD04D2" w:rsidP="00352179">
      <w:pPr>
        <w:spacing w:after="0" w:line="360" w:lineRule="auto"/>
        <w:jc w:val="both"/>
        <w:rPr>
          <w:rFonts w:ascii="Times New Roman" w:hAnsi="Times New Roman" w:cs="Times New Roman"/>
          <w:i/>
          <w:iCs/>
        </w:rPr>
      </w:pPr>
      <w:r w:rsidRPr="00B03DA0">
        <w:rPr>
          <w:rFonts w:ascii="Times New Roman" w:hAnsi="Times New Roman" w:cs="Times New Roman"/>
          <w:i/>
          <w:iCs/>
        </w:rPr>
        <w:lastRenderedPageBreak/>
        <w:t xml:space="preserve">Adult American Shad </w:t>
      </w:r>
      <w:r w:rsidR="006649C7">
        <w:rPr>
          <w:rFonts w:ascii="Times New Roman" w:hAnsi="Times New Roman" w:cs="Times New Roman"/>
          <w:i/>
          <w:iCs/>
        </w:rPr>
        <w:t xml:space="preserve">Fishery </w:t>
      </w:r>
      <w:r w:rsidRPr="00B03DA0">
        <w:rPr>
          <w:rFonts w:ascii="Times New Roman" w:hAnsi="Times New Roman" w:cs="Times New Roman"/>
          <w:i/>
          <w:iCs/>
        </w:rPr>
        <w:t xml:space="preserve">Dependent Sampling </w:t>
      </w:r>
    </w:p>
    <w:p w14:paraId="6E894BDB" w14:textId="081FDC8F" w:rsidR="00D70D00" w:rsidRPr="00695FDF" w:rsidRDefault="00CD04D2" w:rsidP="00352179">
      <w:pPr>
        <w:spacing w:after="0" w:line="360" w:lineRule="auto"/>
        <w:jc w:val="both"/>
        <w:rPr>
          <w:rFonts w:ascii="Times New Roman" w:hAnsi="Times New Roman" w:cs="Times New Roman"/>
        </w:rPr>
      </w:pPr>
      <w:r w:rsidRPr="00B03DA0">
        <w:rPr>
          <w:rFonts w:ascii="Times New Roman" w:hAnsi="Times New Roman" w:cs="Times New Roman"/>
        </w:rPr>
        <w:t>Amendment 1 to the ASMFC FMP for American Shad requires that those states with active commercial fisheries, including South Carolina, collect biological data annually to gather age and length information. Scale and otolith samples were collected from random selections of shad from the commercial gill net fishery; these collections were distributed throughout the open netting season. All fish were sampled from local fish houses and were representative of the commercial fishery, which uses 13.97 cm stretched mesh drift gill nets. Shad scales were washed and cleaned using a light abrasive cloth to remove mucus and pigmentation. The scales were pressed and dried for several weeks, then examined using a microfiche reader to assign ages using the method described by Cating (1953). Otoliths were dissected, cleaned, and stored independently (per fish), and were visualized under dissecting microscope with a dark background and reflected light. Otoliths were placed sulcus down, and annuli were defined as full concentric breaks in translucent regions, with particular reference to the antirostrum region (Elzey et al. 2015; VanderKooy et al. 2020). Multiple readings were conducted per otolith, using up to three sessions, and all sessions were conducted without reference to a previously defined age or knowledge of individual fish length or sex. Age agreement was defined as the consensus between two assigned ages, and if no agreement was made between the three sessions, the otolith age was excluded. Mandatory reporting for the open commercial fishery requires effort to be recorded each fishing trip and reported each month, providing additional commercial harvest data for analysis</w:t>
      </w:r>
      <w:r w:rsidR="002B5017" w:rsidRPr="00B03DA0">
        <w:rPr>
          <w:rFonts w:ascii="Times New Roman" w:hAnsi="Times New Roman" w:cs="Times New Roman"/>
        </w:rPr>
        <w:t>.</w:t>
      </w:r>
    </w:p>
    <w:p w14:paraId="003D45D6" w14:textId="4B2677ED" w:rsidR="003206A4" w:rsidRPr="00C51AFB" w:rsidRDefault="00C51AFB" w:rsidP="00352179">
      <w:pPr>
        <w:tabs>
          <w:tab w:val="left" w:pos="1352"/>
        </w:tabs>
        <w:spacing w:after="0" w:line="360" w:lineRule="auto"/>
        <w:jc w:val="both"/>
        <w:rPr>
          <w:rFonts w:ascii="Times New Roman" w:hAnsi="Times New Roman" w:cs="Times New Roman"/>
          <w:i/>
          <w:iCs/>
        </w:rPr>
      </w:pPr>
      <w:r w:rsidRPr="00C51AFB">
        <w:rPr>
          <w:rFonts w:ascii="Times New Roman" w:hAnsi="Times New Roman" w:cs="Times New Roman"/>
          <w:i/>
          <w:iCs/>
        </w:rPr>
        <w:tab/>
      </w:r>
    </w:p>
    <w:p w14:paraId="3057DE7D" w14:textId="50E630AE" w:rsidR="00D70D00" w:rsidRPr="00B03DA0" w:rsidRDefault="00D70D00" w:rsidP="00352179">
      <w:pPr>
        <w:spacing w:after="0" w:line="360" w:lineRule="auto"/>
        <w:jc w:val="both"/>
        <w:rPr>
          <w:rFonts w:ascii="Times New Roman" w:hAnsi="Times New Roman" w:cs="Times New Roman"/>
          <w:i/>
          <w:iCs/>
        </w:rPr>
      </w:pPr>
      <w:r w:rsidRPr="004648F8">
        <w:rPr>
          <w:rFonts w:ascii="Times New Roman" w:hAnsi="Times New Roman" w:cs="Times New Roman"/>
          <w:i/>
          <w:iCs/>
        </w:rPr>
        <w:t>Juvenile American Shad</w:t>
      </w:r>
      <w:r w:rsidR="006649C7">
        <w:rPr>
          <w:rFonts w:ascii="Times New Roman" w:hAnsi="Times New Roman" w:cs="Times New Roman"/>
          <w:i/>
          <w:iCs/>
        </w:rPr>
        <w:t xml:space="preserve"> Fishery</w:t>
      </w:r>
      <w:r w:rsidRPr="004648F8">
        <w:rPr>
          <w:rFonts w:ascii="Times New Roman" w:hAnsi="Times New Roman" w:cs="Times New Roman"/>
          <w:i/>
          <w:iCs/>
        </w:rPr>
        <w:t xml:space="preserve"> Independent Sampling</w:t>
      </w:r>
    </w:p>
    <w:p w14:paraId="555ADC92" w14:textId="6F66942E" w:rsidR="0092193C" w:rsidRDefault="00D70D00" w:rsidP="00352179">
      <w:pPr>
        <w:spacing w:after="0" w:line="360" w:lineRule="auto"/>
        <w:jc w:val="both"/>
        <w:rPr>
          <w:rFonts w:ascii="Times New Roman" w:hAnsi="Times New Roman" w:cs="Times New Roman"/>
        </w:rPr>
      </w:pPr>
      <w:r w:rsidRPr="00B03DA0">
        <w:rPr>
          <w:rFonts w:ascii="Times New Roman" w:hAnsi="Times New Roman" w:cs="Times New Roman"/>
        </w:rPr>
        <w:t>As in previous years, from mid-June through October, electro-fishing collections of young-of-the-year (YOY) juvenile shad and herring were made weekly at numerous predetermined nursery sites to determine relative abundance indices and timing of outmigration of juvenile shad from South Carolina watersheds. Sampling in the Santee Basin occurred at three fixed sites in the Congaree River, and four in the upper Santee River</w:t>
      </w:r>
      <w:r w:rsidR="003A1B62">
        <w:rPr>
          <w:rFonts w:ascii="Times New Roman" w:hAnsi="Times New Roman" w:cs="Times New Roman"/>
        </w:rPr>
        <w:t xml:space="preserve"> </w:t>
      </w:r>
      <w:r w:rsidR="003A1B62" w:rsidRPr="009A2154">
        <w:rPr>
          <w:rFonts w:ascii="Times New Roman" w:hAnsi="Times New Roman" w:cs="Times New Roman"/>
          <w:spacing w:val="-2"/>
        </w:rPr>
        <w:t xml:space="preserve">(Figure </w:t>
      </w:r>
      <w:r w:rsidR="00B929A0">
        <w:rPr>
          <w:rFonts w:ascii="Times New Roman" w:hAnsi="Times New Roman" w:cs="Times New Roman"/>
          <w:spacing w:val="-2"/>
        </w:rPr>
        <w:t>3</w:t>
      </w:r>
      <w:r w:rsidR="00816082">
        <w:rPr>
          <w:rFonts w:ascii="Times New Roman" w:hAnsi="Times New Roman" w:cs="Times New Roman"/>
          <w:spacing w:val="-2"/>
        </w:rPr>
        <w:t xml:space="preserve">, </w:t>
      </w:r>
      <w:r w:rsidR="00B929A0">
        <w:rPr>
          <w:rFonts w:ascii="Times New Roman" w:hAnsi="Times New Roman" w:cs="Times New Roman"/>
        </w:rPr>
        <w:t>4</w:t>
      </w:r>
      <w:r w:rsidR="003A1B62" w:rsidRPr="009A2154">
        <w:rPr>
          <w:rFonts w:ascii="Times New Roman" w:hAnsi="Times New Roman" w:cs="Times New Roman"/>
        </w:rPr>
        <w:t>)</w:t>
      </w:r>
      <w:r w:rsidRPr="00B03DA0">
        <w:rPr>
          <w:rFonts w:ascii="Times New Roman" w:hAnsi="Times New Roman" w:cs="Times New Roman"/>
        </w:rPr>
        <w:t xml:space="preserve">. Sampling in the Savannah and Great Pee Dee Rivers occurred at three sites in each river. Sampling sites on rivers were selected from satellite imagery based on areas that were presumed to be preferred nursery habitat for YOY </w:t>
      </w:r>
      <w:r w:rsidR="0088696B">
        <w:rPr>
          <w:rFonts w:ascii="Times New Roman" w:hAnsi="Times New Roman" w:cs="Times New Roman"/>
        </w:rPr>
        <w:t>American shad</w:t>
      </w:r>
      <w:r w:rsidRPr="00B03DA0">
        <w:rPr>
          <w:rFonts w:ascii="Times New Roman" w:hAnsi="Times New Roman" w:cs="Times New Roman"/>
        </w:rPr>
        <w:t>. These habitats typically consist of sandbars occurring on the inside bend of rivers, ranging 1–2 meters (m) depth. River sites were visited during daylight hours, with a goal sampling frequency of t</w:t>
      </w:r>
      <w:r w:rsidR="00E31C20">
        <w:rPr>
          <w:rFonts w:ascii="Times New Roman" w:hAnsi="Times New Roman" w:cs="Times New Roman"/>
        </w:rPr>
        <w:t>wo</w:t>
      </w:r>
      <w:r w:rsidRPr="00B03DA0">
        <w:rPr>
          <w:rFonts w:ascii="Times New Roman" w:hAnsi="Times New Roman" w:cs="Times New Roman"/>
        </w:rPr>
        <w:t xml:space="preserve"> times per month, during which a single 0.25-hr sample per site was conducted. </w:t>
      </w:r>
      <w:r w:rsidR="0088696B">
        <w:rPr>
          <w:rFonts w:ascii="Times New Roman" w:hAnsi="Times New Roman" w:cs="Times New Roman"/>
        </w:rPr>
        <w:lastRenderedPageBreak/>
        <w:t xml:space="preserve">All fish collected were identified to the to species and total length was recorded for up to 20 AMS per site, which were preserved on ice (later frozen) for laboratory processing. </w:t>
      </w:r>
      <w:r w:rsidRPr="00B03DA0">
        <w:rPr>
          <w:rFonts w:ascii="Times New Roman" w:hAnsi="Times New Roman" w:cs="Times New Roman"/>
        </w:rPr>
        <w:t xml:space="preserve">In past years, after sampling concluded for the season, otoliths were extracted from preserved shad and viewed under a UV fluoroscope to identify fish displaying an oxytetracycline (OTC) mark, thus indicating a fish of hatchery origin. On January 1, 2017, the Food and Drug Administration issued a new rule that all veterinary antibiotics will be accessible only with veterinary oversight. OTC is a veterinary antibiotic and because of the change in the law, SCDNR chose to no longer mark </w:t>
      </w:r>
      <w:r w:rsidR="00E31C20">
        <w:rPr>
          <w:rFonts w:ascii="Times New Roman" w:hAnsi="Times New Roman" w:cs="Times New Roman"/>
        </w:rPr>
        <w:t>individuals</w:t>
      </w:r>
      <w:r w:rsidRPr="00B03DA0">
        <w:rPr>
          <w:rFonts w:ascii="Times New Roman" w:hAnsi="Times New Roman" w:cs="Times New Roman"/>
        </w:rPr>
        <w:t xml:space="preserve"> using OTC. Consequently, for the 2017 sampling season and thereafter, pectoral fin clips were collected from ~20 </w:t>
      </w:r>
      <w:r w:rsidR="0088696B">
        <w:rPr>
          <w:rFonts w:ascii="Times New Roman" w:hAnsi="Times New Roman" w:cs="Times New Roman"/>
        </w:rPr>
        <w:t>A</w:t>
      </w:r>
      <w:r w:rsidR="00E31C20">
        <w:rPr>
          <w:rFonts w:ascii="Times New Roman" w:hAnsi="Times New Roman" w:cs="Times New Roman"/>
        </w:rPr>
        <w:t>merican shad</w:t>
      </w:r>
      <w:r w:rsidRPr="00B03DA0">
        <w:rPr>
          <w:rFonts w:ascii="Times New Roman" w:hAnsi="Times New Roman" w:cs="Times New Roman"/>
        </w:rPr>
        <w:t xml:space="preserve"> per site per day for genetic analysis to determine potential hatchery contribution. Water quality measurements are taken at each sampling site to account for temperature, conductivity, dissolved oxygen, and salinity values.  </w:t>
      </w:r>
      <w:r w:rsidR="00BC5485">
        <w:rPr>
          <w:rFonts w:ascii="Times New Roman" w:hAnsi="Times New Roman" w:cs="Times New Roman"/>
        </w:rPr>
        <w:t>Additionally, f</w:t>
      </w:r>
      <w:r w:rsidR="00BC5485" w:rsidRPr="00B03DA0">
        <w:rPr>
          <w:rFonts w:ascii="Times New Roman" w:hAnsi="Times New Roman" w:cs="Times New Roman"/>
        </w:rPr>
        <w:t xml:space="preserve">rom </w:t>
      </w:r>
      <w:r w:rsidRPr="00B03DA0">
        <w:rPr>
          <w:rFonts w:ascii="Times New Roman" w:hAnsi="Times New Roman" w:cs="Times New Roman"/>
        </w:rPr>
        <w:t>2009 through 2023 this monitoring was conducted by the Diadromous</w:t>
      </w:r>
      <w:r w:rsidR="00EF5BC1">
        <w:rPr>
          <w:rFonts w:ascii="Times New Roman" w:hAnsi="Times New Roman" w:cs="Times New Roman"/>
        </w:rPr>
        <w:t xml:space="preserve"> Fishes</w:t>
      </w:r>
      <w:r w:rsidRPr="00B03DA0">
        <w:rPr>
          <w:rFonts w:ascii="Times New Roman" w:hAnsi="Times New Roman" w:cs="Times New Roman"/>
        </w:rPr>
        <w:t xml:space="preserve"> Section staff with funding from the Santee Basin Cooperative Accord (Accord). Funding </w:t>
      </w:r>
      <w:r w:rsidR="00EF5BC1">
        <w:rPr>
          <w:rFonts w:ascii="Times New Roman" w:hAnsi="Times New Roman" w:cs="Times New Roman"/>
        </w:rPr>
        <w:t xml:space="preserve">for this task </w:t>
      </w:r>
      <w:r w:rsidRPr="00B03DA0">
        <w:rPr>
          <w:rFonts w:ascii="Times New Roman" w:hAnsi="Times New Roman" w:cs="Times New Roman"/>
        </w:rPr>
        <w:t xml:space="preserve">from the Accord was discontinued in 2023 and sampling efforts were </w:t>
      </w:r>
      <w:r w:rsidR="00EF5BC1">
        <w:rPr>
          <w:rFonts w:ascii="Times New Roman" w:hAnsi="Times New Roman" w:cs="Times New Roman"/>
        </w:rPr>
        <w:t xml:space="preserve">then </w:t>
      </w:r>
      <w:r w:rsidRPr="00B03DA0">
        <w:rPr>
          <w:rFonts w:ascii="Times New Roman" w:hAnsi="Times New Roman" w:cs="Times New Roman"/>
        </w:rPr>
        <w:t>divided between SCDNR freshwater fishery regions II, III, and IV, however all sampling methods remained the same. A related and continuing shad restoration program lead to sampling for juvenile American Shad in the Edisto River. This sampling is performed annually by USFWS staff from Bears Bluff National Fish Hatchery.</w:t>
      </w:r>
    </w:p>
    <w:p w14:paraId="4FBBB24E" w14:textId="2AE949EC" w:rsidR="00352179" w:rsidRPr="00352179" w:rsidRDefault="00352179" w:rsidP="00352179">
      <w:pPr>
        <w:spacing w:after="0" w:line="360" w:lineRule="auto"/>
        <w:jc w:val="both"/>
        <w:rPr>
          <w:rFonts w:ascii="Times New Roman" w:hAnsi="Times New Roman" w:cs="Times New Roman"/>
        </w:rPr>
      </w:pPr>
      <w:r>
        <w:rPr>
          <w:noProof/>
          <w:sz w:val="16"/>
          <w:szCs w:val="16"/>
        </w:rPr>
        <mc:AlternateContent>
          <mc:Choice Requires="wpg">
            <w:drawing>
              <wp:anchor distT="0" distB="0" distL="114300" distR="114300" simplePos="0" relativeHeight="251662336" behindDoc="0" locked="0" layoutInCell="1" allowOverlap="1" wp14:anchorId="30862D94" wp14:editId="46702B0B">
                <wp:simplePos x="0" y="0"/>
                <wp:positionH relativeFrom="margin">
                  <wp:align>center</wp:align>
                </wp:positionH>
                <wp:positionV relativeFrom="paragraph">
                  <wp:posOffset>211455</wp:posOffset>
                </wp:positionV>
                <wp:extent cx="3676650" cy="2577465"/>
                <wp:effectExtent l="0" t="0" r="0" b="13335"/>
                <wp:wrapTopAndBottom/>
                <wp:docPr id="60" name="Group 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76650" cy="2577465"/>
                          <a:chOff x="0" y="0"/>
                          <a:chExt cx="5454015" cy="3657438"/>
                        </a:xfrm>
                      </wpg:grpSpPr>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4015" cy="3646805"/>
                          </a:xfrm>
                          <a:prstGeom prst="rect">
                            <a:avLst/>
                          </a:prstGeom>
                          <a:noFill/>
                          <a:ln>
                            <a:noFill/>
                          </a:ln>
                        </pic:spPr>
                      </pic:pic>
                      <wpg:grpSp>
                        <wpg:cNvPr id="59" name="Group 59"/>
                        <wpg:cNvGrpSpPr/>
                        <wpg:grpSpPr>
                          <a:xfrm>
                            <a:off x="686636" y="0"/>
                            <a:ext cx="3849635" cy="3657438"/>
                            <a:chOff x="-78908" y="0"/>
                            <a:chExt cx="3849635" cy="3657438"/>
                          </a:xfrm>
                        </wpg:grpSpPr>
                        <wps:wsp>
                          <wps:cNvPr id="39" name="Straight Connector 39"/>
                          <wps:cNvCnPr/>
                          <wps:spPr>
                            <a:xfrm flipV="1">
                              <a:off x="988828" y="0"/>
                              <a:ext cx="648586" cy="3657438"/>
                            </a:xfrm>
                            <a:prstGeom prst="line">
                              <a:avLst/>
                            </a:prstGeom>
                          </wps:spPr>
                          <wps:style>
                            <a:lnRef idx="1">
                              <a:schemeClr val="dk1"/>
                            </a:lnRef>
                            <a:fillRef idx="0">
                              <a:schemeClr val="dk1"/>
                            </a:fillRef>
                            <a:effectRef idx="0">
                              <a:schemeClr val="dk1"/>
                            </a:effectRef>
                            <a:fontRef idx="minor">
                              <a:schemeClr val="tx1"/>
                            </a:fontRef>
                          </wps:style>
                          <wps:bodyPr/>
                        </wps:wsp>
                        <wps:wsp>
                          <wps:cNvPr id="40" name="Text Box 40"/>
                          <wps:cNvSpPr txBox="1"/>
                          <wps:spPr>
                            <a:xfrm>
                              <a:off x="2998068" y="2072955"/>
                              <a:ext cx="772659" cy="334639"/>
                            </a:xfrm>
                            <a:prstGeom prst="rect">
                              <a:avLst/>
                            </a:prstGeom>
                            <a:noFill/>
                            <a:ln w="6350">
                              <a:noFill/>
                            </a:ln>
                          </wps:spPr>
                          <wps:txbx>
                            <w:txbxContent>
                              <w:p w14:paraId="2D045A02"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051614" y="1764334"/>
                              <a:ext cx="801136" cy="308621"/>
                            </a:xfrm>
                            <a:prstGeom prst="rect">
                              <a:avLst/>
                            </a:prstGeom>
                            <a:noFill/>
                            <a:ln w="6350">
                              <a:noFill/>
                            </a:ln>
                          </wps:spPr>
                          <wps:txbx>
                            <w:txbxContent>
                              <w:p w14:paraId="179DC206"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78908" y="482671"/>
                              <a:ext cx="729253" cy="319860"/>
                            </a:xfrm>
                            <a:prstGeom prst="rect">
                              <a:avLst/>
                            </a:prstGeom>
                            <a:noFill/>
                            <a:ln w="6350">
                              <a:noFill/>
                            </a:ln>
                          </wps:spPr>
                          <wps:txbx>
                            <w:txbxContent>
                              <w:p w14:paraId="3534621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rot="16847142">
                              <a:off x="806000" y="2327593"/>
                              <a:ext cx="637526" cy="240119"/>
                            </a:xfrm>
                            <a:prstGeom prst="rect">
                              <a:avLst/>
                            </a:prstGeom>
                            <a:noFill/>
                            <a:ln w="6350">
                              <a:noFill/>
                            </a:ln>
                          </wps:spPr>
                          <wps:txbx>
                            <w:txbxContent>
                              <w:p w14:paraId="6026A38F"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US 601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a:off x="499731" y="641941"/>
                              <a:ext cx="287079"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flipH="1">
                              <a:off x="1983859" y="1988288"/>
                              <a:ext cx="280876" cy="1907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3455582" y="2296633"/>
                              <a:ext cx="148856" cy="2977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862D94" id="Group 60" o:spid="_x0000_s1026" style="position:absolute;left:0;text-align:left;margin-left:0;margin-top:16.65pt;width:289.5pt;height:202.95pt;z-index:251662336;mso-position-horizontal:center;mso-position-horizontal-relative:margin;mso-width-relative:margin;mso-height-relative:margin" coordsize="54540,3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4540;height:36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">
                  <v:imagedata r:id="rId10" o:title=""/>
                </v:shape>
                <v:group id="Group 59" o:spid="_x0000_s1028" style="position:absolute;left:6866;width:38496;height:36574" coordorigin="-789" coordsize="38496,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line id="Straight Connector 39" o:spid="_x0000_s1029" style="position:absolute;flip:y;visibility:visible;mso-wrap-style:square" from="9888,0" to="16374,3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" strokecolor="black [3200]" strokeweight=".5pt">
                    <v:stroke joinstyle="miter"/>
                  </v:line>
                  <v:shapetype id="_x0000_t202" coordsize="21600,21600" o:spt="202" path="m,l,21600r21600,l21600,xe">
                    <v:stroke joinstyle="miter"/>
                    <v:path gradientshapeok="t" o:connecttype="rect"/>
                  </v:shapetype>
                  <v:shape id="Text Box 40" o:spid="_x0000_s1030" type="#_x0000_t202" style="position:absolute;left:29980;top:20729;width:7727;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045A02"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#3</w:t>
                          </w:r>
                        </w:p>
                      </w:txbxContent>
                    </v:textbox>
                  </v:shape>
                  <v:shape id="Text Box 41" o:spid="_x0000_s1031" type="#_x0000_t202" style="position:absolute;left:20516;top:17643;width:8011;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79DC206"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#2</w:t>
                          </w:r>
                        </w:p>
                      </w:txbxContent>
                    </v:textbox>
                  </v:shape>
                  <v:shape id="Text Box 42" o:spid="_x0000_s1032" type="#_x0000_t202" style="position:absolute;left:-789;top:4826;width:7292;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3534621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#1</w:t>
                          </w:r>
                        </w:p>
                      </w:txbxContent>
                    </v:textbox>
                  </v:shape>
                  <v:shape id="Text Box 43" o:spid="_x0000_s1033" type="#_x0000_t202" style="position:absolute;left:8060;top:23275;width:6376;height:2401;rotation:-51913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" filled="f" stroked="f" strokeweight=".5pt">
                    <v:textbox>
                      <w:txbxContent>
                        <w:p w14:paraId="6026A38F"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US 601</w:t>
                          </w:r>
                        </w:p>
                      </w:txbxContent>
                    </v:textbox>
                  </v:shape>
                  <v:shapetype id="_x0000_t32" coordsize="21600,21600" o:spt="32" o:oned="t" path="m,l21600,21600e" filled="f">
                    <v:path arrowok="t" fillok="f" o:connecttype="none"/>
                    <o:lock v:ext="edit" shapetype="t"/>
                  </v:shapetype>
                  <v:shape id="Straight Arrow Connector 44" o:spid="_x0000_s1034" type="#_x0000_t32" style="position:absolute;left:4997;top:6419;width:2871;height:1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B8wgAAANsAAAAPAAAAZHJzL2Rvd25yZXYueG1sRI9Lq8Iw&#10;FIT3F/wP4Qjurqmi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Be4KB8wgAAANsAAAAPAAAA&#10;AAAAAAAAAAAAAAcCAABkcnMvZG93bnJldi54bWxQSwUGAAAAAAMAAwC3AAAA9gIAAAAA&#10;" strokecolor="black [3200]" strokeweight=".5pt">
                    <v:stroke endarrow="block" joinstyle="miter"/>
                  </v:shape>
                  <v:shape id="Straight Arrow Connector 45" o:spid="_x0000_s1035" type="#_x0000_t32" style="position:absolute;left:19838;top:19882;width:2809;height:1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" strokecolor="black [3200]" strokeweight=".5pt">
                    <v:stroke endarrow="block" joinstyle="miter"/>
                  </v:shape>
                  <v:shape id="Straight Arrow Connector 46" o:spid="_x0000_s1036" type="#_x0000_t32" style="position:absolute;left:34555;top:22966;width:1489;height:29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group>
                <w10:wrap type="topAndBottom" anchorx="margin"/>
              </v:group>
            </w:pict>
          </mc:Fallback>
        </mc:AlternateContent>
      </w:r>
    </w:p>
    <w:p w14:paraId="3F2989C7" w14:textId="77777777" w:rsidR="00352179" w:rsidRDefault="0092193C" w:rsidP="00236ADF">
      <w:pPr>
        <w:pStyle w:val="Heading3"/>
        <w:spacing w:after="200" w:line="240" w:lineRule="auto"/>
      </w:pPr>
      <w:r w:rsidRPr="009A2154">
        <w:t xml:space="preserve">Figure </w:t>
      </w:r>
      <w:r w:rsidR="00B929A0">
        <w:t>3</w:t>
      </w:r>
      <w:r w:rsidRPr="009A2154">
        <w:t>. Congaree River sampling sites</w:t>
      </w:r>
      <w:r w:rsidR="00816082">
        <w:t>.</w:t>
      </w:r>
    </w:p>
    <w:p w14:paraId="4605CF59" w14:textId="77777777" w:rsidR="00352179" w:rsidRDefault="00352179" w:rsidP="00352179"/>
    <w:p w14:paraId="5220C8E7" w14:textId="3E90AE69" w:rsidR="0092193C" w:rsidRDefault="0092193C" w:rsidP="00236ADF">
      <w:pPr>
        <w:pStyle w:val="Heading3"/>
        <w:spacing w:after="200" w:line="240" w:lineRule="auto"/>
      </w:pPr>
      <w:r>
        <w:rPr>
          <w:rFonts w:cs="Times New Roman"/>
          <w:noProof/>
        </w:rPr>
        <w:lastRenderedPageBreak/>
        <mc:AlternateContent>
          <mc:Choice Requires="wpg">
            <w:drawing>
              <wp:anchor distT="0" distB="0" distL="114300" distR="114300" simplePos="0" relativeHeight="251663360" behindDoc="0" locked="0" layoutInCell="1" allowOverlap="1" wp14:anchorId="6568ACC1" wp14:editId="3BB28003">
                <wp:simplePos x="0" y="0"/>
                <wp:positionH relativeFrom="column">
                  <wp:posOffset>1243330</wp:posOffset>
                </wp:positionH>
                <wp:positionV relativeFrom="paragraph">
                  <wp:posOffset>118745</wp:posOffset>
                </wp:positionV>
                <wp:extent cx="3675888" cy="5166360"/>
                <wp:effectExtent l="0" t="0" r="635" b="9525"/>
                <wp:wrapTopAndBottom/>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75888" cy="5166360"/>
                          <a:chOff x="0" y="0"/>
                          <a:chExt cx="3992880" cy="5486400"/>
                        </a:xfrm>
                      </wpg:grpSpPr>
                      <pic:pic xmlns:pic="http://schemas.openxmlformats.org/drawingml/2006/picture">
                        <pic:nvPicPr>
                          <pic:cNvPr id="29" name="Picture 2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2880" cy="5486400"/>
                          </a:xfrm>
                          <a:prstGeom prst="rect">
                            <a:avLst/>
                          </a:prstGeom>
                          <a:noFill/>
                          <a:ln>
                            <a:noFill/>
                          </a:ln>
                        </pic:spPr>
                      </pic:pic>
                      <wpg:grpSp>
                        <wpg:cNvPr id="61" name="Group 61"/>
                        <wpg:cNvGrpSpPr/>
                        <wpg:grpSpPr>
                          <a:xfrm>
                            <a:off x="457200" y="531628"/>
                            <a:ext cx="2785731" cy="4854649"/>
                            <a:chOff x="0" y="0"/>
                            <a:chExt cx="2785731" cy="4854649"/>
                          </a:xfrm>
                        </wpg:grpSpPr>
                        <wps:wsp>
                          <wps:cNvPr id="47" name="Text Box 47"/>
                          <wps:cNvSpPr txBox="1"/>
                          <wps:spPr>
                            <a:xfrm>
                              <a:off x="1711842" y="4614530"/>
                              <a:ext cx="637526" cy="240119"/>
                            </a:xfrm>
                            <a:prstGeom prst="rect">
                              <a:avLst/>
                            </a:prstGeom>
                            <a:noFill/>
                            <a:ln w="6350">
                              <a:noFill/>
                            </a:ln>
                          </wps:spPr>
                          <wps:txbx>
                            <w:txbxContent>
                              <w:p w14:paraId="2F31D8EB"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935666" y="2562446"/>
                              <a:ext cx="637526" cy="240119"/>
                            </a:xfrm>
                            <a:prstGeom prst="rect">
                              <a:avLst/>
                            </a:prstGeom>
                            <a:noFill/>
                            <a:ln w="6350">
                              <a:noFill/>
                            </a:ln>
                          </wps:spPr>
                          <wps:txbx>
                            <w:txbxContent>
                              <w:p w14:paraId="1E168C09"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0" y="1275907"/>
                              <a:ext cx="637526" cy="240119"/>
                            </a:xfrm>
                            <a:prstGeom prst="rect">
                              <a:avLst/>
                            </a:prstGeom>
                            <a:noFill/>
                            <a:ln w="6350">
                              <a:noFill/>
                            </a:ln>
                          </wps:spPr>
                          <wps:txbx>
                            <w:txbxContent>
                              <w:p w14:paraId="421B0B0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255182" y="0"/>
                              <a:ext cx="637526" cy="240119"/>
                            </a:xfrm>
                            <a:prstGeom prst="rect">
                              <a:avLst/>
                            </a:prstGeom>
                            <a:noFill/>
                            <a:ln w="6350">
                              <a:noFill/>
                            </a:ln>
                          </wps:spPr>
                          <wps:txbx>
                            <w:txbxContent>
                              <w:p w14:paraId="05B1878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Straight Arrow Connector 51"/>
                          <wps:cNvCnPr/>
                          <wps:spPr>
                            <a:xfrm flipH="1">
                              <a:off x="176324" y="197588"/>
                              <a:ext cx="276446" cy="425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V="1">
                              <a:off x="510363" y="1279894"/>
                              <a:ext cx="381724" cy="955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1424763" y="2566434"/>
                              <a:ext cx="488803" cy="1281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V="1">
                              <a:off x="2232838" y="4471877"/>
                              <a:ext cx="552893" cy="2339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568ACC1" id="Group 62" o:spid="_x0000_s1037" style="position:absolute;margin-left:97.9pt;margin-top:9.35pt;width:289.45pt;height:406.8pt;z-index:251663360;mso-width-relative:margin;mso-height-relative:margin" coordsize="39928,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">
                <o:lock v:ext="edit" aspectratio="t"/>
                <v:shape id="Picture 29" o:spid="_x0000_s1038" type="#_x0000_t75" style="position:absolute;width:39928;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">
                  <v:imagedata r:id="rId12" o:title=""/>
                </v:shape>
                <v:group id="Group 61" o:spid="_x0000_s1039" style="position:absolute;left:4572;top:5316;width:27857;height:48546" coordsize="27857,4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47" o:spid="_x0000_s1040" type="#_x0000_t202" style="position:absolute;left:17118;top:46145;width:637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F31D8EB"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#4</w:t>
                          </w:r>
                        </w:p>
                      </w:txbxContent>
                    </v:textbox>
                  </v:shape>
                  <v:shape id="Text Box 48" o:spid="_x0000_s1041" type="#_x0000_t202" style="position:absolute;left:9356;top:25624;width:637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1E168C09"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#3</w:t>
                          </w:r>
                        </w:p>
                      </w:txbxContent>
                    </v:textbox>
                  </v:shape>
                  <v:shape id="Text Box 49" o:spid="_x0000_s1042" type="#_x0000_t202" style="position:absolute;top:12759;width:637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421B0B0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#2</w:t>
                          </w:r>
                        </w:p>
                      </w:txbxContent>
                    </v:textbox>
                  </v:shape>
                  <v:shape id="Text Box 50" o:spid="_x0000_s1043" type="#_x0000_t202" style="position:absolute;left:2551;width:6376;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05B18785" w14:textId="77777777" w:rsidR="0092193C" w:rsidRPr="002311C7" w:rsidRDefault="0092193C" w:rsidP="0092193C">
                          <w:pPr>
                            <w:rPr>
                              <w:rFonts w:ascii="Times New Roman" w:hAnsi="Times New Roman" w:cs="Times New Roman"/>
                              <w:sz w:val="20"/>
                              <w:szCs w:val="20"/>
                            </w:rPr>
                          </w:pPr>
                          <w:r>
                            <w:rPr>
                              <w:rFonts w:ascii="Times New Roman" w:hAnsi="Times New Roman" w:cs="Times New Roman"/>
                              <w:sz w:val="20"/>
                              <w:szCs w:val="20"/>
                            </w:rPr>
                            <w:t>Site #1</w:t>
                          </w:r>
                        </w:p>
                      </w:txbxContent>
                    </v:textbox>
                  </v:shape>
                  <v:shape id="Straight Arrow Connector 51" o:spid="_x0000_s1044" type="#_x0000_t32" style="position:absolute;left:1763;top:1975;width:2764;height: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" strokecolor="black [3200]" strokeweight=".5pt">
                    <v:stroke endarrow="block" joinstyle="miter"/>
                  </v:shape>
                  <v:shape id="Straight Arrow Connector 52" o:spid="_x0000_s1045" type="#_x0000_t32" style="position:absolute;left:5103;top:12798;width:3817;height:9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" strokecolor="black [3200]" strokeweight=".5pt">
                    <v:stroke endarrow="block" joinstyle="miter"/>
                  </v:shape>
                  <v:shape id="Straight Arrow Connector 53" o:spid="_x0000_s1046" type="#_x0000_t32" style="position:absolute;left:14247;top:25664;width:4888;height:12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" strokecolor="black [3200]" strokeweight=".5pt">
                    <v:stroke endarrow="block" joinstyle="miter"/>
                  </v:shape>
                  <v:shape id="Straight Arrow Connector 54" o:spid="_x0000_s1047" type="#_x0000_t32" style="position:absolute;left:22328;top:44718;width:5529;height:2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" strokecolor="black [3200]" strokeweight=".5pt">
                    <v:stroke endarrow="block" joinstyle="miter"/>
                  </v:shape>
                </v:group>
                <w10:wrap type="topAndBottom"/>
              </v:group>
            </w:pict>
          </mc:Fallback>
        </mc:AlternateContent>
      </w:r>
      <w:r w:rsidRPr="009A2154">
        <w:t xml:space="preserve">Figure </w:t>
      </w:r>
      <w:r w:rsidR="00B929A0">
        <w:t>4</w:t>
      </w:r>
      <w:r w:rsidRPr="009A2154">
        <w:t>. Upper Santee River sampling sites.</w:t>
      </w:r>
    </w:p>
    <w:p w14:paraId="4EC82CF2" w14:textId="77777777" w:rsidR="0092193C" w:rsidRDefault="0092193C" w:rsidP="00762C13">
      <w:pPr>
        <w:spacing w:after="0" w:line="360" w:lineRule="auto"/>
        <w:rPr>
          <w:rFonts w:ascii="Times New Roman" w:hAnsi="Times New Roman" w:cs="Times New Roman"/>
          <w:sz w:val="20"/>
          <w:szCs w:val="20"/>
        </w:rPr>
      </w:pPr>
    </w:p>
    <w:p w14:paraId="70711062" w14:textId="0F3BA06A" w:rsidR="0092193C" w:rsidRPr="009D4A7F" w:rsidRDefault="00816082" w:rsidP="00762C13">
      <w:pPr>
        <w:tabs>
          <w:tab w:val="left" w:pos="7185"/>
          <w:tab w:val="right" w:pos="9360"/>
        </w:tabs>
        <w:spacing w:after="0" w:line="360" w:lineRule="auto"/>
        <w:rPr>
          <w:rFonts w:ascii="Times New Roman" w:hAnsi="Times New Roman" w:cs="Times New Roman"/>
          <w:b/>
          <w:bCs/>
          <w:i/>
          <w:iCs/>
        </w:rPr>
      </w:pPr>
      <w:r w:rsidRPr="004648F8">
        <w:rPr>
          <w:rFonts w:ascii="Times New Roman" w:hAnsi="Times New Roman" w:cs="Times New Roman"/>
          <w:i/>
          <w:iCs/>
        </w:rPr>
        <w:t xml:space="preserve">Juvenile American Shad </w:t>
      </w:r>
      <w:r w:rsidR="0092193C" w:rsidRPr="009D4A7F">
        <w:rPr>
          <w:rFonts w:ascii="Times New Roman" w:hAnsi="Times New Roman" w:cs="Times New Roman"/>
          <w:i/>
          <w:iCs/>
        </w:rPr>
        <w:t>Collections</w:t>
      </w:r>
      <w:r w:rsidR="00A349DB">
        <w:rPr>
          <w:rFonts w:ascii="Times New Roman" w:hAnsi="Times New Roman" w:cs="Times New Roman"/>
          <w:i/>
          <w:iCs/>
        </w:rPr>
        <w:tab/>
      </w:r>
      <w:r w:rsidR="00A349DB">
        <w:rPr>
          <w:rFonts w:ascii="Times New Roman" w:hAnsi="Times New Roman" w:cs="Times New Roman"/>
          <w:i/>
          <w:iCs/>
        </w:rPr>
        <w:tab/>
      </w:r>
    </w:p>
    <w:p w14:paraId="3C8E82F4" w14:textId="06E2B32E" w:rsidR="0092193C" w:rsidRDefault="0092193C" w:rsidP="00762C13">
      <w:pPr>
        <w:spacing w:after="0" w:line="360" w:lineRule="auto"/>
        <w:ind w:right="115"/>
        <w:jc w:val="both"/>
        <w:rPr>
          <w:rFonts w:ascii="Times New Roman" w:eastAsia="Times New Roman" w:hAnsi="Times New Roman" w:cs="Times New Roman"/>
          <w:spacing w:val="-1"/>
        </w:rPr>
      </w:pPr>
      <w:r w:rsidRPr="00CA6EB6">
        <w:rPr>
          <w:rFonts w:ascii="Times New Roman" w:eastAsia="Times New Roman" w:hAnsi="Times New Roman" w:cs="Times New Roman"/>
          <w:spacing w:val="-1"/>
        </w:rPr>
        <w:t>Electrofishing</w:t>
      </w:r>
      <w:r>
        <w:rPr>
          <w:rFonts w:ascii="Times New Roman" w:eastAsia="Times New Roman" w:hAnsi="Times New Roman" w:cs="Times New Roman"/>
          <w:spacing w:val="2"/>
        </w:rPr>
        <w:t xml:space="preserve"> </w:t>
      </w:r>
      <w:r w:rsidRPr="00CA6EB6">
        <w:rPr>
          <w:rFonts w:ascii="Times New Roman" w:eastAsia="Times New Roman" w:hAnsi="Times New Roman" w:cs="Times New Roman"/>
        </w:rPr>
        <w:t>occur</w:t>
      </w:r>
      <w:r>
        <w:rPr>
          <w:rFonts w:ascii="Times New Roman" w:eastAsia="Times New Roman" w:hAnsi="Times New Roman" w:cs="Times New Roman"/>
        </w:rPr>
        <w:t>red</w:t>
      </w:r>
      <w:r w:rsidRPr="00CA6EB6">
        <w:rPr>
          <w:rFonts w:ascii="Times New Roman" w:eastAsia="Times New Roman" w:hAnsi="Times New Roman" w:cs="Times New Roman"/>
          <w:spacing w:val="2"/>
        </w:rPr>
        <w:t xml:space="preserve"> </w:t>
      </w:r>
      <w:r>
        <w:rPr>
          <w:rFonts w:ascii="Times New Roman" w:eastAsia="Times New Roman" w:hAnsi="Times New Roman" w:cs="Times New Roman"/>
          <w:spacing w:val="2"/>
        </w:rPr>
        <w:t xml:space="preserve">biweekly </w:t>
      </w:r>
      <w:r w:rsidRPr="00CA6EB6">
        <w:rPr>
          <w:rFonts w:ascii="Times New Roman" w:eastAsia="Times New Roman" w:hAnsi="Times New Roman" w:cs="Times New Roman"/>
        </w:rPr>
        <w:t>from</w:t>
      </w:r>
      <w:r w:rsidRPr="00CA6EB6">
        <w:rPr>
          <w:rFonts w:ascii="Times New Roman" w:eastAsia="Times New Roman" w:hAnsi="Times New Roman" w:cs="Times New Roman"/>
          <w:spacing w:val="-7"/>
        </w:rPr>
        <w:t xml:space="preserve"> </w:t>
      </w:r>
      <w:r>
        <w:rPr>
          <w:rFonts w:ascii="Times New Roman" w:eastAsia="Times New Roman" w:hAnsi="Times New Roman" w:cs="Times New Roman"/>
          <w:spacing w:val="-1"/>
        </w:rPr>
        <w:t>early June</w:t>
      </w:r>
      <w:r>
        <w:rPr>
          <w:rFonts w:ascii="Times New Roman" w:eastAsia="Times New Roman" w:hAnsi="Times New Roman" w:cs="Times New Roman"/>
        </w:rPr>
        <w:t xml:space="preserve"> through </w:t>
      </w:r>
      <w:r w:rsidRPr="00CA6EB6">
        <w:rPr>
          <w:rFonts w:ascii="Times New Roman" w:eastAsia="Times New Roman" w:hAnsi="Times New Roman" w:cs="Times New Roman"/>
          <w:spacing w:val="-2"/>
        </w:rPr>
        <w:t>October</w:t>
      </w:r>
      <w:r w:rsidR="009A6DA1">
        <w:rPr>
          <w:rFonts w:ascii="Times New Roman" w:eastAsia="Times New Roman" w:hAnsi="Times New Roman" w:cs="Times New Roman"/>
          <w:spacing w:val="-2"/>
        </w:rPr>
        <w:t xml:space="preserve"> in the Santee and Congaree Rivers</w:t>
      </w:r>
      <w:r>
        <w:rPr>
          <w:rFonts w:ascii="Times New Roman" w:eastAsia="Times New Roman" w:hAnsi="Times New Roman" w:cs="Times New Roman"/>
          <w:spacing w:val="-2"/>
        </w:rPr>
        <w:t>,</w:t>
      </w:r>
      <w:r>
        <w:rPr>
          <w:rFonts w:ascii="Times New Roman" w:eastAsia="Times New Roman" w:hAnsi="Times New Roman" w:cs="Times New Roman"/>
          <w:spacing w:val="-1"/>
        </w:rPr>
        <w:t xml:space="preserve"> for a total of </w:t>
      </w:r>
      <w:r w:rsidR="00AB1D95">
        <w:rPr>
          <w:rFonts w:ascii="Times New Roman" w:eastAsia="Times New Roman" w:hAnsi="Times New Roman" w:cs="Times New Roman"/>
          <w:spacing w:val="-1"/>
        </w:rPr>
        <w:t>eight</w:t>
      </w:r>
      <w:r>
        <w:rPr>
          <w:rFonts w:ascii="Times New Roman" w:eastAsia="Times New Roman" w:hAnsi="Times New Roman" w:cs="Times New Roman"/>
          <w:spacing w:val="-1"/>
        </w:rPr>
        <w:t xml:space="preserve"> sampling trips. </w:t>
      </w:r>
      <w:r w:rsidR="00AB1D95">
        <w:rPr>
          <w:rFonts w:ascii="Times New Roman" w:eastAsia="Times New Roman" w:hAnsi="Times New Roman" w:cs="Times New Roman"/>
          <w:spacing w:val="-1"/>
        </w:rPr>
        <w:t xml:space="preserve">Concurrent sampling occurred in the Great Pee Dee and Savannah Rivers from late August through October, resulting in six sampling trips </w:t>
      </w:r>
      <w:r w:rsidR="00092FF2">
        <w:rPr>
          <w:rFonts w:ascii="Times New Roman" w:eastAsia="Times New Roman" w:hAnsi="Times New Roman" w:cs="Times New Roman"/>
          <w:spacing w:val="-1"/>
        </w:rPr>
        <w:t>for both rivers</w:t>
      </w:r>
      <w:r w:rsidR="00AB1D95">
        <w:rPr>
          <w:rFonts w:ascii="Times New Roman" w:eastAsia="Times New Roman" w:hAnsi="Times New Roman" w:cs="Times New Roman"/>
          <w:spacing w:val="-1"/>
        </w:rPr>
        <w:t>. An additional five sampling trips occurred from the Edisto River, from early August through mid-September, terminating early due to the government shutdown</w:t>
      </w:r>
      <w:r w:rsidR="00092FF2">
        <w:rPr>
          <w:rFonts w:ascii="Times New Roman" w:eastAsia="Times New Roman" w:hAnsi="Times New Roman" w:cs="Times New Roman"/>
          <w:spacing w:val="-1"/>
        </w:rPr>
        <w:t xml:space="preserve"> in October</w:t>
      </w:r>
      <w:r w:rsidR="00AB1D95">
        <w:rPr>
          <w:rFonts w:ascii="Times New Roman" w:eastAsia="Times New Roman" w:hAnsi="Times New Roman" w:cs="Times New Roman"/>
          <w:spacing w:val="-1"/>
        </w:rPr>
        <w:t>.</w:t>
      </w:r>
    </w:p>
    <w:p w14:paraId="5A47451F" w14:textId="77777777" w:rsidR="00A349DB" w:rsidRDefault="00A349DB" w:rsidP="00762C13">
      <w:pPr>
        <w:spacing w:after="0" w:line="360" w:lineRule="auto"/>
        <w:ind w:right="115"/>
        <w:jc w:val="both"/>
        <w:rPr>
          <w:rFonts w:ascii="Times New Roman" w:hAnsi="Times New Roman" w:cs="Times New Roman"/>
          <w:spacing w:val="-2"/>
        </w:rPr>
      </w:pPr>
    </w:p>
    <w:p w14:paraId="0E543AE6" w14:textId="77777777" w:rsidR="0092193C" w:rsidRDefault="0092193C" w:rsidP="00762C13">
      <w:pPr>
        <w:pStyle w:val="BodyText"/>
        <w:widowControl/>
        <w:spacing w:line="360" w:lineRule="auto"/>
        <w:ind w:left="0"/>
        <w:jc w:val="both"/>
        <w:rPr>
          <w:rFonts w:cs="Times New Roman"/>
          <w:snapToGrid w:val="0"/>
        </w:rPr>
      </w:pPr>
      <w:r>
        <w:rPr>
          <w:rFonts w:cs="Times New Roman"/>
          <w:i/>
          <w:iCs/>
          <w:snapToGrid w:val="0"/>
        </w:rPr>
        <w:t>Data Treatment</w:t>
      </w:r>
    </w:p>
    <w:p w14:paraId="50643D08" w14:textId="085648FE" w:rsidR="0092193C" w:rsidRPr="00964C72" w:rsidRDefault="0092193C" w:rsidP="00762C13">
      <w:pPr>
        <w:pStyle w:val="BodyText"/>
        <w:widowControl/>
        <w:spacing w:line="360" w:lineRule="auto"/>
        <w:ind w:left="0"/>
        <w:jc w:val="both"/>
        <w:rPr>
          <w:snapToGrid w:val="0"/>
          <w:szCs w:val="20"/>
        </w:rPr>
      </w:pPr>
      <w:r>
        <w:rPr>
          <w:rFonts w:cs="Times New Roman"/>
          <w:snapToGrid w:val="0"/>
        </w:rPr>
        <w:lastRenderedPageBreak/>
        <w:t xml:space="preserve">Site specific data were pooled to inform catch rates </w:t>
      </w:r>
      <w:r w:rsidR="00286A6B">
        <w:rPr>
          <w:rFonts w:cs="Times New Roman"/>
          <w:snapToGrid w:val="0"/>
        </w:rPr>
        <w:t xml:space="preserve">of AMS </w:t>
      </w:r>
      <w:r>
        <w:rPr>
          <w:rFonts w:cs="Times New Roman"/>
          <w:snapToGrid w:val="0"/>
        </w:rPr>
        <w:t>by river, defining within-season rates and allowing annual totals to be calculated. Efforts were summed and paired with the appropriate catch rate to standardize annual rates and demonstrate changes to survey design for the past two years. Standardized annual rates were plotted as individual series to visualize relative abundance trends through time in all rivers, and 25</w:t>
      </w:r>
      <w:r w:rsidRPr="00DE2353">
        <w:rPr>
          <w:rFonts w:cs="Times New Roman"/>
          <w:snapToGrid w:val="0"/>
          <w:vertAlign w:val="superscript"/>
        </w:rPr>
        <w:t>th</w:t>
      </w:r>
      <w:r>
        <w:rPr>
          <w:rFonts w:cs="Times New Roman"/>
          <w:snapToGrid w:val="0"/>
        </w:rPr>
        <w:t xml:space="preserve"> percentiles were calculated from all available years to act as a baseline to qualify the strength of year classes.</w:t>
      </w:r>
    </w:p>
    <w:p w14:paraId="2F9546B7" w14:textId="77777777" w:rsidR="001F41A3" w:rsidRDefault="001F41A3" w:rsidP="00762C13">
      <w:pPr>
        <w:spacing w:after="0" w:line="360" w:lineRule="auto"/>
        <w:jc w:val="both"/>
        <w:rPr>
          <w:rFonts w:ascii="Times New Roman" w:hAnsi="Times New Roman" w:cs="Times New Roman"/>
          <w:b/>
          <w:bCs/>
          <w:u w:val="single"/>
        </w:rPr>
      </w:pPr>
    </w:p>
    <w:p w14:paraId="1F4395A9" w14:textId="2BBBA6F6" w:rsidR="003206A4" w:rsidRDefault="00786B61" w:rsidP="00762C13">
      <w:pPr>
        <w:spacing w:after="0" w:line="360" w:lineRule="auto"/>
        <w:jc w:val="both"/>
        <w:rPr>
          <w:rFonts w:ascii="Times New Roman" w:hAnsi="Times New Roman" w:cs="Times New Roman"/>
          <w:b/>
          <w:bCs/>
          <w:u w:val="single"/>
        </w:rPr>
      </w:pPr>
      <w:r w:rsidRPr="00B03DA0">
        <w:rPr>
          <w:rFonts w:ascii="Times New Roman" w:hAnsi="Times New Roman" w:cs="Times New Roman"/>
          <w:b/>
          <w:bCs/>
          <w:u w:val="single"/>
        </w:rPr>
        <w:t>Results and Discussion</w:t>
      </w:r>
    </w:p>
    <w:p w14:paraId="1787D00C" w14:textId="77777777" w:rsidR="006A1C62" w:rsidRPr="003206A4" w:rsidRDefault="006A1C62" w:rsidP="00762C13">
      <w:pPr>
        <w:spacing w:after="0" w:line="360" w:lineRule="auto"/>
        <w:jc w:val="both"/>
        <w:rPr>
          <w:rFonts w:ascii="Times New Roman" w:hAnsi="Times New Roman" w:cs="Times New Roman"/>
          <w:b/>
          <w:bCs/>
          <w:u w:val="single"/>
        </w:rPr>
      </w:pPr>
    </w:p>
    <w:p w14:paraId="589A299D" w14:textId="0E2BBD69" w:rsidR="00361236" w:rsidRPr="00B03DA0" w:rsidRDefault="00361236" w:rsidP="00762C13">
      <w:pPr>
        <w:spacing w:after="0" w:line="360" w:lineRule="auto"/>
        <w:jc w:val="both"/>
        <w:rPr>
          <w:rFonts w:ascii="Times New Roman" w:hAnsi="Times New Roman" w:cs="Times New Roman"/>
          <w:i/>
          <w:iCs/>
        </w:rPr>
      </w:pPr>
      <w:r w:rsidRPr="00B03DA0">
        <w:rPr>
          <w:rFonts w:ascii="Times New Roman" w:hAnsi="Times New Roman" w:cs="Times New Roman"/>
          <w:i/>
          <w:iCs/>
        </w:rPr>
        <w:t>Adult American Shad Independent Sampling</w:t>
      </w:r>
    </w:p>
    <w:p w14:paraId="47C41D2E" w14:textId="0A2198AC" w:rsidR="00361236" w:rsidRPr="00B03DA0" w:rsidRDefault="00361236" w:rsidP="00762C13">
      <w:pPr>
        <w:spacing w:after="0" w:line="360" w:lineRule="auto"/>
        <w:jc w:val="both"/>
        <w:rPr>
          <w:rFonts w:ascii="Times New Roman" w:hAnsi="Times New Roman" w:cs="Times New Roman"/>
        </w:rPr>
      </w:pPr>
      <w:r w:rsidRPr="00B03DA0">
        <w:rPr>
          <w:rFonts w:ascii="Times New Roman" w:hAnsi="Times New Roman" w:cs="Times New Roman"/>
        </w:rPr>
        <w:t>Santee River</w:t>
      </w:r>
    </w:p>
    <w:p w14:paraId="445F98B3" w14:textId="4ABA0B4F" w:rsidR="009D3F96" w:rsidRPr="00B03DA0" w:rsidRDefault="008A1007" w:rsidP="00762C13">
      <w:pPr>
        <w:spacing w:after="0" w:line="360" w:lineRule="auto"/>
        <w:jc w:val="both"/>
        <w:rPr>
          <w:rFonts w:ascii="Times New Roman" w:hAnsi="Times New Roman" w:cs="Times New Roman"/>
        </w:rPr>
      </w:pPr>
      <w:r w:rsidRPr="00B03DA0">
        <w:rPr>
          <w:rFonts w:ascii="Times New Roman" w:hAnsi="Times New Roman" w:cs="Times New Roman"/>
        </w:rPr>
        <w:t xml:space="preserve">From January 14 through April </w:t>
      </w:r>
      <w:r w:rsidR="00C42447" w:rsidRPr="00B03DA0">
        <w:rPr>
          <w:rFonts w:ascii="Times New Roman" w:hAnsi="Times New Roman" w:cs="Times New Roman"/>
        </w:rPr>
        <w:t>8</w:t>
      </w:r>
      <w:r w:rsidRPr="00B03DA0">
        <w:rPr>
          <w:rFonts w:ascii="Times New Roman" w:hAnsi="Times New Roman" w:cs="Times New Roman"/>
        </w:rPr>
        <w:t>, 2025</w:t>
      </w:r>
      <w:r w:rsidR="00C42447" w:rsidRPr="00B03DA0">
        <w:rPr>
          <w:rFonts w:ascii="Times New Roman" w:hAnsi="Times New Roman" w:cs="Times New Roman"/>
        </w:rPr>
        <w:t xml:space="preserve">, </w:t>
      </w:r>
      <w:r w:rsidR="00F71ACD" w:rsidRPr="00B03DA0">
        <w:rPr>
          <w:rFonts w:ascii="Times New Roman" w:hAnsi="Times New Roman" w:cs="Times New Roman"/>
        </w:rPr>
        <w:t>21</w:t>
      </w:r>
      <w:r w:rsidR="00C42447" w:rsidRPr="00B03DA0">
        <w:rPr>
          <w:rFonts w:ascii="Times New Roman" w:hAnsi="Times New Roman" w:cs="Times New Roman"/>
        </w:rPr>
        <w:t xml:space="preserve"> netting trips were conducted in the Santee River at the fixed sampling site. Efforts results in the capture of </w:t>
      </w:r>
      <w:r w:rsidR="007F5618" w:rsidRPr="00B03DA0">
        <w:rPr>
          <w:rFonts w:ascii="Times New Roman" w:hAnsi="Times New Roman" w:cs="Times New Roman"/>
        </w:rPr>
        <w:t>31</w:t>
      </w:r>
      <w:r w:rsidR="00C42447" w:rsidRPr="00B03DA0">
        <w:rPr>
          <w:rFonts w:ascii="Times New Roman" w:hAnsi="Times New Roman" w:cs="Times New Roman"/>
        </w:rPr>
        <w:t xml:space="preserve"> American shad and consisted of</w:t>
      </w:r>
      <w:r w:rsidR="005069D2" w:rsidRPr="00B03DA0">
        <w:rPr>
          <w:rFonts w:ascii="Times New Roman" w:hAnsi="Times New Roman" w:cs="Times New Roman"/>
        </w:rPr>
        <w:t xml:space="preserve"> 25</w:t>
      </w:r>
      <w:r w:rsidR="00C42447" w:rsidRPr="00B03DA0">
        <w:rPr>
          <w:rFonts w:ascii="Times New Roman" w:hAnsi="Times New Roman" w:cs="Times New Roman"/>
        </w:rPr>
        <w:t xml:space="preserve"> net set hours (Catch-Per-Unit-Effort [CPUE] </w:t>
      </w:r>
      <w:r w:rsidR="003D188E" w:rsidRPr="00B03DA0">
        <w:rPr>
          <w:rFonts w:ascii="Times New Roman" w:hAnsi="Times New Roman" w:cs="Times New Roman"/>
        </w:rPr>
        <w:t>1.24,</w:t>
      </w:r>
      <w:r w:rsidR="00C42447" w:rsidRPr="00B03DA0">
        <w:rPr>
          <w:rFonts w:ascii="Times New Roman" w:hAnsi="Times New Roman" w:cs="Times New Roman"/>
        </w:rPr>
        <w:t xml:space="preserve"> a unit of effort is defined as one 91.44-meter net hour) (Figure</w:t>
      </w:r>
      <w:r w:rsidR="00DB6EE0">
        <w:rPr>
          <w:rFonts w:ascii="Times New Roman" w:hAnsi="Times New Roman" w:cs="Times New Roman"/>
        </w:rPr>
        <w:t xml:space="preserve"> 3</w:t>
      </w:r>
      <w:r w:rsidR="00C42447" w:rsidRPr="00B03DA0">
        <w:rPr>
          <w:rFonts w:ascii="Times New Roman" w:hAnsi="Times New Roman" w:cs="Times New Roman"/>
        </w:rPr>
        <w:t xml:space="preserve">). Captured fish consisted of </w:t>
      </w:r>
      <w:r w:rsidR="00227EF8" w:rsidRPr="00B03DA0">
        <w:rPr>
          <w:rFonts w:ascii="Times New Roman" w:hAnsi="Times New Roman" w:cs="Times New Roman"/>
        </w:rPr>
        <w:t>28</w:t>
      </w:r>
      <w:r w:rsidR="00C42447" w:rsidRPr="00B03DA0">
        <w:rPr>
          <w:rFonts w:ascii="Times New Roman" w:hAnsi="Times New Roman" w:cs="Times New Roman"/>
        </w:rPr>
        <w:t xml:space="preserve"> female and </w:t>
      </w:r>
      <w:r w:rsidR="00936792">
        <w:rPr>
          <w:rFonts w:ascii="Times New Roman" w:hAnsi="Times New Roman" w:cs="Times New Roman"/>
        </w:rPr>
        <w:t>three</w:t>
      </w:r>
      <w:r w:rsidR="00C42447" w:rsidRPr="00B03DA0">
        <w:rPr>
          <w:rFonts w:ascii="Times New Roman" w:hAnsi="Times New Roman" w:cs="Times New Roman"/>
        </w:rPr>
        <w:t xml:space="preserve"> male American shad. Fork lengths for capture females ranged from </w:t>
      </w:r>
      <w:r w:rsidR="00A46A67" w:rsidRPr="00B03DA0">
        <w:rPr>
          <w:rFonts w:ascii="Times New Roman" w:hAnsi="Times New Roman" w:cs="Times New Roman"/>
        </w:rPr>
        <w:t>407</w:t>
      </w:r>
      <w:r w:rsidR="00936792">
        <w:rPr>
          <w:rFonts w:ascii="Times New Roman" w:hAnsi="Times New Roman" w:cs="Times New Roman"/>
        </w:rPr>
        <w:t>–</w:t>
      </w:r>
      <w:r w:rsidR="00A46A67" w:rsidRPr="00B03DA0">
        <w:rPr>
          <w:rFonts w:ascii="Times New Roman" w:hAnsi="Times New Roman" w:cs="Times New Roman"/>
        </w:rPr>
        <w:t>488 mm,</w:t>
      </w:r>
      <w:r w:rsidR="00C42447" w:rsidRPr="00B03DA0">
        <w:rPr>
          <w:rFonts w:ascii="Times New Roman" w:hAnsi="Times New Roman" w:cs="Times New Roman"/>
        </w:rPr>
        <w:t xml:space="preserve"> with an average of </w:t>
      </w:r>
      <w:r w:rsidR="00A46A67" w:rsidRPr="00B03DA0">
        <w:rPr>
          <w:rFonts w:ascii="Times New Roman" w:hAnsi="Times New Roman" w:cs="Times New Roman"/>
        </w:rPr>
        <w:t>445 mm</w:t>
      </w:r>
      <w:r w:rsidR="00C42447" w:rsidRPr="00B03DA0">
        <w:rPr>
          <w:rFonts w:ascii="Times New Roman" w:hAnsi="Times New Roman" w:cs="Times New Roman"/>
        </w:rPr>
        <w:t xml:space="preserve"> (Figure </w:t>
      </w:r>
      <w:r w:rsidR="00D2613F">
        <w:rPr>
          <w:rFonts w:ascii="Times New Roman" w:hAnsi="Times New Roman" w:cs="Times New Roman"/>
        </w:rPr>
        <w:t>4</w:t>
      </w:r>
      <w:r w:rsidR="00C42447" w:rsidRPr="00B03DA0">
        <w:rPr>
          <w:rFonts w:ascii="Times New Roman" w:hAnsi="Times New Roman" w:cs="Times New Roman"/>
        </w:rPr>
        <w:t xml:space="preserve">). Fork lengths for captured males ranged from </w:t>
      </w:r>
      <w:r w:rsidR="00A46A67" w:rsidRPr="00B03DA0">
        <w:rPr>
          <w:rFonts w:ascii="Times New Roman" w:hAnsi="Times New Roman" w:cs="Times New Roman"/>
        </w:rPr>
        <w:t>397</w:t>
      </w:r>
      <w:r w:rsidR="00936792">
        <w:rPr>
          <w:rFonts w:ascii="Times New Roman" w:hAnsi="Times New Roman" w:cs="Times New Roman"/>
        </w:rPr>
        <w:t>–</w:t>
      </w:r>
      <w:r w:rsidR="00A46A67" w:rsidRPr="00B03DA0">
        <w:rPr>
          <w:rFonts w:ascii="Times New Roman" w:hAnsi="Times New Roman" w:cs="Times New Roman"/>
        </w:rPr>
        <w:t>456 mm,</w:t>
      </w:r>
      <w:r w:rsidR="00C42447" w:rsidRPr="00B03DA0">
        <w:rPr>
          <w:rFonts w:ascii="Times New Roman" w:hAnsi="Times New Roman" w:cs="Times New Roman"/>
        </w:rPr>
        <w:t xml:space="preserve"> with an average of </w:t>
      </w:r>
      <w:r w:rsidR="007722BD" w:rsidRPr="00B03DA0">
        <w:rPr>
          <w:rFonts w:ascii="Times New Roman" w:hAnsi="Times New Roman" w:cs="Times New Roman"/>
        </w:rPr>
        <w:t>418 mm</w:t>
      </w:r>
      <w:r w:rsidR="00C42447" w:rsidRPr="00B03DA0">
        <w:rPr>
          <w:rFonts w:ascii="Times New Roman" w:hAnsi="Times New Roman" w:cs="Times New Roman"/>
        </w:rPr>
        <w:t xml:space="preserve"> (Figure </w:t>
      </w:r>
      <w:r w:rsidR="00D2613F">
        <w:rPr>
          <w:rFonts w:ascii="Times New Roman" w:hAnsi="Times New Roman" w:cs="Times New Roman"/>
        </w:rPr>
        <w:t>5</w:t>
      </w:r>
      <w:r w:rsidR="00C42447" w:rsidRPr="00B03DA0">
        <w:rPr>
          <w:rFonts w:ascii="Times New Roman" w:hAnsi="Times New Roman" w:cs="Times New Roman"/>
        </w:rPr>
        <w:t xml:space="preserve">). Sex-specified CPUE was </w:t>
      </w:r>
      <w:r w:rsidR="003D188E" w:rsidRPr="00B03DA0">
        <w:rPr>
          <w:rFonts w:ascii="Times New Roman" w:hAnsi="Times New Roman" w:cs="Times New Roman"/>
        </w:rPr>
        <w:t>1.12</w:t>
      </w:r>
      <w:r w:rsidR="00C42447" w:rsidRPr="00B03DA0">
        <w:rPr>
          <w:rFonts w:ascii="Times New Roman" w:hAnsi="Times New Roman" w:cs="Times New Roman"/>
        </w:rPr>
        <w:t xml:space="preserve"> for female shad and </w:t>
      </w:r>
      <w:r w:rsidR="003D188E" w:rsidRPr="00B03DA0">
        <w:rPr>
          <w:rFonts w:ascii="Times New Roman" w:hAnsi="Times New Roman" w:cs="Times New Roman"/>
        </w:rPr>
        <w:t>0.12</w:t>
      </w:r>
      <w:r w:rsidR="00C42447" w:rsidRPr="00B03DA0">
        <w:rPr>
          <w:rFonts w:ascii="Times New Roman" w:hAnsi="Times New Roman" w:cs="Times New Roman"/>
        </w:rPr>
        <w:t xml:space="preserve"> for male shad. </w:t>
      </w:r>
    </w:p>
    <w:p w14:paraId="41F2EB0F" w14:textId="2CA7F6FC" w:rsidR="009670B0" w:rsidRDefault="004F6485" w:rsidP="004F6485">
      <w:pPr>
        <w:spacing w:after="0" w:line="360" w:lineRule="auto"/>
        <w:jc w:val="center"/>
        <w:rPr>
          <w:rFonts w:ascii="Times New Roman" w:hAnsi="Times New Roman" w:cs="Times New Roman"/>
          <w:sz w:val="20"/>
          <w:szCs w:val="20"/>
        </w:rPr>
      </w:pPr>
      <w:r>
        <w:rPr>
          <w:noProof/>
        </w:rPr>
        <w:drawing>
          <wp:inline distT="0" distB="0" distL="0" distR="0" wp14:anchorId="29363135" wp14:editId="45C6A2B9">
            <wp:extent cx="5943600" cy="2790825"/>
            <wp:effectExtent l="0" t="0" r="0" b="0"/>
            <wp:docPr id="1378703331" name="Chart 1">
              <a:extLst xmlns:a="http://schemas.openxmlformats.org/drawingml/2006/main">
                <a:ext uri="{FF2B5EF4-FFF2-40B4-BE49-F238E27FC236}">
                  <a16:creationId xmlns:a16="http://schemas.microsoft.com/office/drawing/2014/main" id="{D1E5B143-65DA-D4BE-B371-53D84D905A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43D79D9" w14:textId="57FEBA2B" w:rsidR="00230E1C" w:rsidRDefault="001B37DE" w:rsidP="00762C13">
      <w:pPr>
        <w:pStyle w:val="Heading3"/>
        <w:spacing w:after="200" w:line="240" w:lineRule="auto"/>
        <w:rPr>
          <w:rFonts w:cs="Times New Roman"/>
          <w:szCs w:val="20"/>
        </w:rPr>
      </w:pPr>
      <w:r w:rsidRPr="00152285">
        <w:rPr>
          <w:rFonts w:cs="Times New Roman"/>
          <w:szCs w:val="20"/>
        </w:rPr>
        <w:lastRenderedPageBreak/>
        <w:t xml:space="preserve">Figure </w:t>
      </w:r>
      <w:r w:rsidR="00E31C20">
        <w:rPr>
          <w:rFonts w:cs="Times New Roman"/>
          <w:szCs w:val="20"/>
        </w:rPr>
        <w:t>5</w:t>
      </w:r>
      <w:r w:rsidRPr="00152285">
        <w:rPr>
          <w:rFonts w:cs="Times New Roman"/>
          <w:szCs w:val="20"/>
        </w:rPr>
        <w:t xml:space="preserve">. Fishery-independent catch rates </w:t>
      </w:r>
      <w:r w:rsidR="005077E9">
        <w:rPr>
          <w:rFonts w:cs="Times New Roman"/>
          <w:szCs w:val="20"/>
        </w:rPr>
        <w:t xml:space="preserve">(blue line) </w:t>
      </w:r>
      <w:r w:rsidRPr="00152285">
        <w:rPr>
          <w:rFonts w:cs="Times New Roman"/>
          <w:szCs w:val="20"/>
        </w:rPr>
        <w:t>for American shad sampled in the Santee River from 20</w:t>
      </w:r>
      <w:r w:rsidR="009670B0">
        <w:rPr>
          <w:rFonts w:cs="Times New Roman"/>
          <w:szCs w:val="20"/>
        </w:rPr>
        <w:t>11</w:t>
      </w:r>
      <w:r w:rsidR="00936792" w:rsidRPr="00152285">
        <w:rPr>
          <w:rFonts w:cs="Times New Roman"/>
          <w:szCs w:val="20"/>
        </w:rPr>
        <w:t>–</w:t>
      </w:r>
      <w:r w:rsidRPr="00152285">
        <w:rPr>
          <w:rFonts w:cs="Times New Roman"/>
          <w:szCs w:val="20"/>
        </w:rPr>
        <w:t>2025</w:t>
      </w:r>
      <w:r w:rsidRPr="00A4118C">
        <w:rPr>
          <w:rFonts w:cs="Times New Roman"/>
          <w:szCs w:val="20"/>
        </w:rPr>
        <w:t>.</w:t>
      </w:r>
      <w:r w:rsidR="005077E9" w:rsidRPr="00A4118C">
        <w:rPr>
          <w:rFonts w:cs="Times New Roman"/>
          <w:szCs w:val="20"/>
        </w:rPr>
        <w:t xml:space="preserve"> </w:t>
      </w:r>
      <w:r w:rsidR="004051E9" w:rsidRPr="00A512AC">
        <w:t xml:space="preserve">Effort (orange bars) </w:t>
      </w:r>
      <w:r w:rsidR="00A4118C">
        <w:t>represent</w:t>
      </w:r>
      <w:r w:rsidR="004051E9">
        <w:t xml:space="preserve"> </w:t>
      </w:r>
      <w:r w:rsidR="00A4118C" w:rsidRPr="00B03DA0">
        <w:rPr>
          <w:rFonts w:cs="Times New Roman"/>
        </w:rPr>
        <w:t>one 91.44-meter (m) drift for 1 hour</w:t>
      </w:r>
      <w:r w:rsidR="00A4118C">
        <w:rPr>
          <w:rFonts w:cs="Times New Roman"/>
        </w:rPr>
        <w:t>.</w:t>
      </w:r>
      <w:r w:rsidR="00A4118C">
        <w:t xml:space="preserve"> </w:t>
      </w:r>
    </w:p>
    <w:p w14:paraId="01FC80FB" w14:textId="77777777" w:rsidR="00152285" w:rsidRPr="00A512AC" w:rsidRDefault="00152285" w:rsidP="00A512AC"/>
    <w:p w14:paraId="7BE71802" w14:textId="06131D5A" w:rsidR="0090771C" w:rsidRDefault="009115C9" w:rsidP="003A7401">
      <w:pPr>
        <w:rPr>
          <w:rFonts w:ascii="Times New Roman" w:hAnsi="Times New Roman" w:cs="Times New Roman"/>
          <w:sz w:val="20"/>
          <w:szCs w:val="20"/>
        </w:rPr>
      </w:pPr>
      <w:r>
        <w:rPr>
          <w:noProof/>
        </w:rPr>
        <w:drawing>
          <wp:inline distT="0" distB="0" distL="0" distR="0" wp14:anchorId="6937476B" wp14:editId="4B934E4E">
            <wp:extent cx="5943600" cy="3390900"/>
            <wp:effectExtent l="0" t="0" r="0" b="0"/>
            <wp:docPr id="1402577716" name="Chart 1">
              <a:extLst xmlns:a="http://schemas.openxmlformats.org/drawingml/2006/main">
                <a:ext uri="{FF2B5EF4-FFF2-40B4-BE49-F238E27FC236}">
                  <a16:creationId xmlns:a16="http://schemas.microsoft.com/office/drawing/2014/main" id="{7D5372F5-4683-2F97-5A2D-71D24FF31E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F2022A9" w14:textId="5ACDE775" w:rsidR="0090771C" w:rsidRPr="00E2131F" w:rsidRDefault="0090771C" w:rsidP="00E63E2B">
      <w:pPr>
        <w:pStyle w:val="Heading3"/>
        <w:spacing w:before="0" w:after="200" w:line="240" w:lineRule="auto"/>
      </w:pPr>
      <w:r w:rsidRPr="00E2131F">
        <w:t xml:space="preserve">Figure </w:t>
      </w:r>
      <w:r w:rsidR="00E31C20">
        <w:t>6</w:t>
      </w:r>
      <w:r w:rsidR="00A512AC">
        <w:t>.</w:t>
      </w:r>
      <w:r w:rsidRPr="00E2131F">
        <w:t xml:space="preserve"> Length frequency distribution for female American shad in the Santee River, sampled January 14 through April 8, 2025 (n = 28).</w:t>
      </w:r>
    </w:p>
    <w:p w14:paraId="7B733191" w14:textId="77777777" w:rsidR="0090771C" w:rsidRPr="00A512AC" w:rsidRDefault="0090771C" w:rsidP="005177D6">
      <w:pPr>
        <w:rPr>
          <w:rFonts w:ascii="Times New Roman" w:hAnsi="Times New Roman" w:cs="Times New Roman"/>
          <w:sz w:val="20"/>
          <w:szCs w:val="20"/>
        </w:rPr>
      </w:pPr>
    </w:p>
    <w:p w14:paraId="4BAC51EA" w14:textId="7C157039" w:rsidR="00020203" w:rsidRDefault="00AF1425" w:rsidP="00B03DA0">
      <w:pPr>
        <w:spacing w:line="360" w:lineRule="auto"/>
        <w:jc w:val="both"/>
        <w:rPr>
          <w:rFonts w:ascii="Times New Roman" w:hAnsi="Times New Roman" w:cs="Times New Roman"/>
          <w:sz w:val="20"/>
          <w:szCs w:val="20"/>
        </w:rPr>
      </w:pPr>
      <w:r>
        <w:rPr>
          <w:noProof/>
        </w:rPr>
        <w:drawing>
          <wp:inline distT="0" distB="0" distL="0" distR="0" wp14:anchorId="5D7F3CDB" wp14:editId="0E653AA9">
            <wp:extent cx="5943600" cy="3195955"/>
            <wp:effectExtent l="0" t="0" r="0" b="4445"/>
            <wp:docPr id="305167909" name="Chart 1">
              <a:extLst xmlns:a="http://schemas.openxmlformats.org/drawingml/2006/main">
                <a:ext uri="{FF2B5EF4-FFF2-40B4-BE49-F238E27FC236}">
                  <a16:creationId xmlns:a16="http://schemas.microsoft.com/office/drawing/2014/main" id="{1919D30E-BA32-C214-4767-AA31C605C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A27F85B" w14:textId="648E7FDF" w:rsidR="00AF1425" w:rsidRPr="000E11FE" w:rsidRDefault="00AF1425" w:rsidP="00E63E2B">
      <w:pPr>
        <w:pStyle w:val="Heading3"/>
        <w:spacing w:before="0" w:after="200" w:line="240" w:lineRule="auto"/>
      </w:pPr>
      <w:bookmarkStart w:id="1" w:name="_Hlk209611823"/>
      <w:r w:rsidRPr="00AF1425">
        <w:lastRenderedPageBreak/>
        <w:t xml:space="preserve">Figure </w:t>
      </w:r>
      <w:r w:rsidR="00E31C20">
        <w:t>7</w:t>
      </w:r>
      <w:r w:rsidRPr="00AF1425">
        <w:t xml:space="preserve">. Length frequency distribution for </w:t>
      </w:r>
      <w:r>
        <w:t>male</w:t>
      </w:r>
      <w:r w:rsidRPr="00AF1425">
        <w:t xml:space="preserve"> American shad in the Santee River, sampled January 14 through April 8, 2025 (n =</w:t>
      </w:r>
      <w:r>
        <w:t>3</w:t>
      </w:r>
      <w:r w:rsidRPr="00AF1425">
        <w:t>).</w:t>
      </w:r>
    </w:p>
    <w:bookmarkEnd w:id="1"/>
    <w:p w14:paraId="1E77DC35" w14:textId="77777777" w:rsidR="004053CB" w:rsidRDefault="004053CB" w:rsidP="00762C13">
      <w:pPr>
        <w:spacing w:after="0" w:line="360" w:lineRule="auto"/>
        <w:jc w:val="both"/>
        <w:rPr>
          <w:rFonts w:ascii="Times New Roman" w:hAnsi="Times New Roman" w:cs="Times New Roman"/>
          <w:i/>
          <w:iCs/>
        </w:rPr>
      </w:pPr>
    </w:p>
    <w:p w14:paraId="36CB7E89" w14:textId="79F3F12A" w:rsidR="00850A54" w:rsidRPr="00A349DB" w:rsidRDefault="00850A54" w:rsidP="00762C13">
      <w:pPr>
        <w:spacing w:after="0" w:line="360" w:lineRule="auto"/>
        <w:jc w:val="both"/>
        <w:rPr>
          <w:rFonts w:ascii="Times New Roman" w:hAnsi="Times New Roman" w:cs="Times New Roman"/>
        </w:rPr>
      </w:pPr>
      <w:r w:rsidRPr="00A349DB">
        <w:rPr>
          <w:rFonts w:ascii="Times New Roman" w:hAnsi="Times New Roman" w:cs="Times New Roman"/>
        </w:rPr>
        <w:t>Waccamaw River</w:t>
      </w:r>
    </w:p>
    <w:p w14:paraId="4725B675" w14:textId="409FFB68" w:rsidR="00C42447" w:rsidRPr="00B03DA0" w:rsidRDefault="00C42447" w:rsidP="00762C13">
      <w:pPr>
        <w:spacing w:after="0" w:line="360" w:lineRule="auto"/>
        <w:jc w:val="both"/>
        <w:rPr>
          <w:rFonts w:ascii="Times New Roman" w:hAnsi="Times New Roman" w:cs="Times New Roman"/>
        </w:rPr>
      </w:pPr>
      <w:r w:rsidRPr="00B03DA0">
        <w:rPr>
          <w:rFonts w:ascii="Times New Roman" w:hAnsi="Times New Roman" w:cs="Times New Roman"/>
        </w:rPr>
        <w:t xml:space="preserve">From </w:t>
      </w:r>
      <w:r w:rsidR="00774862" w:rsidRPr="00B03DA0">
        <w:rPr>
          <w:rFonts w:ascii="Times New Roman" w:hAnsi="Times New Roman" w:cs="Times New Roman"/>
        </w:rPr>
        <w:t>January 27 through April 11, 2025</w:t>
      </w:r>
      <w:r w:rsidR="0048325B" w:rsidRPr="00B03DA0">
        <w:rPr>
          <w:rFonts w:ascii="Times New Roman" w:hAnsi="Times New Roman" w:cs="Times New Roman"/>
        </w:rPr>
        <w:t xml:space="preserve">, </w:t>
      </w:r>
      <w:r w:rsidR="00F71ACD" w:rsidRPr="00B03DA0">
        <w:rPr>
          <w:rFonts w:ascii="Times New Roman" w:hAnsi="Times New Roman" w:cs="Times New Roman"/>
        </w:rPr>
        <w:t>18</w:t>
      </w:r>
      <w:r w:rsidR="0048325B" w:rsidRPr="00B03DA0">
        <w:rPr>
          <w:rFonts w:ascii="Times New Roman" w:hAnsi="Times New Roman" w:cs="Times New Roman"/>
        </w:rPr>
        <w:t xml:space="preserve"> netting trips were conducted in the Waccamaw River at the fixed sampling site. Efforts resulted in the capture of </w:t>
      </w:r>
      <w:r w:rsidR="007F5618" w:rsidRPr="00B03DA0">
        <w:rPr>
          <w:rFonts w:ascii="Times New Roman" w:hAnsi="Times New Roman" w:cs="Times New Roman"/>
        </w:rPr>
        <w:t>129</w:t>
      </w:r>
      <w:r w:rsidR="0048325B" w:rsidRPr="00B03DA0">
        <w:rPr>
          <w:rFonts w:ascii="Times New Roman" w:hAnsi="Times New Roman" w:cs="Times New Roman"/>
        </w:rPr>
        <w:t xml:space="preserve"> American shad </w:t>
      </w:r>
      <w:r w:rsidR="005812F3" w:rsidRPr="00B03DA0">
        <w:rPr>
          <w:rFonts w:ascii="Times New Roman" w:hAnsi="Times New Roman" w:cs="Times New Roman"/>
        </w:rPr>
        <w:t xml:space="preserve">and consisted of </w:t>
      </w:r>
      <w:r w:rsidR="003C54BA" w:rsidRPr="00B03DA0">
        <w:rPr>
          <w:rFonts w:ascii="Times New Roman" w:hAnsi="Times New Roman" w:cs="Times New Roman"/>
        </w:rPr>
        <w:t>41.08</w:t>
      </w:r>
      <w:r w:rsidR="005812F3" w:rsidRPr="00B03DA0">
        <w:rPr>
          <w:rFonts w:ascii="Times New Roman" w:hAnsi="Times New Roman" w:cs="Times New Roman"/>
        </w:rPr>
        <w:t xml:space="preserve"> net set hours (Catch-Per-Unit-Effort [CPUE] </w:t>
      </w:r>
      <w:r w:rsidR="0020546F" w:rsidRPr="00B03DA0">
        <w:rPr>
          <w:rFonts w:ascii="Times New Roman" w:hAnsi="Times New Roman" w:cs="Times New Roman"/>
        </w:rPr>
        <w:t>3.14,</w:t>
      </w:r>
      <w:r w:rsidR="005812F3" w:rsidRPr="00B03DA0">
        <w:rPr>
          <w:rFonts w:ascii="Times New Roman" w:hAnsi="Times New Roman" w:cs="Times New Roman"/>
        </w:rPr>
        <w:t xml:space="preserve"> a unit of effort is defined as one </w:t>
      </w:r>
      <w:r w:rsidR="00BD25C6" w:rsidRPr="00B03DA0">
        <w:rPr>
          <w:rFonts w:ascii="Times New Roman" w:hAnsi="Times New Roman" w:cs="Times New Roman"/>
        </w:rPr>
        <w:t xml:space="preserve">91.44-meter net hour) (Figure </w:t>
      </w:r>
      <w:r w:rsidR="00D2613F">
        <w:rPr>
          <w:rFonts w:ascii="Times New Roman" w:hAnsi="Times New Roman" w:cs="Times New Roman"/>
        </w:rPr>
        <w:t>6</w:t>
      </w:r>
      <w:r w:rsidR="00BD25C6" w:rsidRPr="00B03DA0">
        <w:rPr>
          <w:rFonts w:ascii="Times New Roman" w:hAnsi="Times New Roman" w:cs="Times New Roman"/>
        </w:rPr>
        <w:t xml:space="preserve">). Captured fish consisted of </w:t>
      </w:r>
      <w:r w:rsidR="002C40C6" w:rsidRPr="00B03DA0">
        <w:rPr>
          <w:rFonts w:ascii="Times New Roman" w:hAnsi="Times New Roman" w:cs="Times New Roman"/>
        </w:rPr>
        <w:t>116</w:t>
      </w:r>
      <w:r w:rsidR="00BD25C6" w:rsidRPr="00B03DA0">
        <w:rPr>
          <w:rFonts w:ascii="Times New Roman" w:hAnsi="Times New Roman" w:cs="Times New Roman"/>
        </w:rPr>
        <w:t xml:space="preserve"> female and </w:t>
      </w:r>
      <w:r w:rsidR="00227EF8" w:rsidRPr="00B03DA0">
        <w:rPr>
          <w:rFonts w:ascii="Times New Roman" w:hAnsi="Times New Roman" w:cs="Times New Roman"/>
        </w:rPr>
        <w:t>11</w:t>
      </w:r>
      <w:r w:rsidR="00BD25C6" w:rsidRPr="00B03DA0">
        <w:rPr>
          <w:rFonts w:ascii="Times New Roman" w:hAnsi="Times New Roman" w:cs="Times New Roman"/>
        </w:rPr>
        <w:t xml:space="preserve"> male American shad</w:t>
      </w:r>
      <w:r w:rsidR="00BD25C6" w:rsidRPr="00936792">
        <w:rPr>
          <w:rFonts w:ascii="Times New Roman" w:hAnsi="Times New Roman" w:cs="Times New Roman"/>
        </w:rPr>
        <w:t xml:space="preserve">. </w:t>
      </w:r>
      <w:r w:rsidR="00A515B3" w:rsidRPr="005177D6">
        <w:rPr>
          <w:rFonts w:ascii="Times New Roman" w:hAnsi="Times New Roman" w:cs="Times New Roman"/>
        </w:rPr>
        <w:t xml:space="preserve">Two </w:t>
      </w:r>
      <w:r w:rsidR="00E51151" w:rsidRPr="005177D6">
        <w:rPr>
          <w:rFonts w:ascii="Times New Roman" w:hAnsi="Times New Roman" w:cs="Times New Roman"/>
        </w:rPr>
        <w:t xml:space="preserve">of the </w:t>
      </w:r>
      <w:r w:rsidR="00936792" w:rsidRPr="005177D6">
        <w:rPr>
          <w:rFonts w:ascii="Times New Roman" w:hAnsi="Times New Roman" w:cs="Times New Roman"/>
        </w:rPr>
        <w:t>129</w:t>
      </w:r>
      <w:r w:rsidR="00E51151" w:rsidRPr="005177D6">
        <w:rPr>
          <w:rFonts w:ascii="Times New Roman" w:hAnsi="Times New Roman" w:cs="Times New Roman"/>
        </w:rPr>
        <w:t xml:space="preserve"> fish</w:t>
      </w:r>
      <w:r w:rsidR="00286FA8" w:rsidRPr="005177D6">
        <w:rPr>
          <w:rFonts w:ascii="Times New Roman" w:hAnsi="Times New Roman" w:cs="Times New Roman"/>
        </w:rPr>
        <w:t xml:space="preserve"> </w:t>
      </w:r>
      <w:r w:rsidR="00A515B3" w:rsidRPr="005177D6">
        <w:rPr>
          <w:rFonts w:ascii="Times New Roman" w:hAnsi="Times New Roman" w:cs="Times New Roman"/>
        </w:rPr>
        <w:t xml:space="preserve">were </w:t>
      </w:r>
      <w:r w:rsidR="00EB187E" w:rsidRPr="005177D6">
        <w:rPr>
          <w:rFonts w:ascii="Times New Roman" w:hAnsi="Times New Roman" w:cs="Times New Roman"/>
        </w:rPr>
        <w:t xml:space="preserve">not sexed in the field and </w:t>
      </w:r>
      <w:r w:rsidR="00936792" w:rsidRPr="005177D6">
        <w:rPr>
          <w:rFonts w:ascii="Times New Roman" w:hAnsi="Times New Roman" w:cs="Times New Roman"/>
        </w:rPr>
        <w:t>were not included in</w:t>
      </w:r>
      <w:r w:rsidR="00EB187E" w:rsidRPr="005177D6">
        <w:rPr>
          <w:rFonts w:ascii="Times New Roman" w:hAnsi="Times New Roman" w:cs="Times New Roman"/>
        </w:rPr>
        <w:t xml:space="preserve"> </w:t>
      </w:r>
      <w:r w:rsidR="00FD1E0E" w:rsidRPr="005177D6">
        <w:rPr>
          <w:rFonts w:ascii="Times New Roman" w:hAnsi="Times New Roman" w:cs="Times New Roman"/>
        </w:rPr>
        <w:t>sex specific data</w:t>
      </w:r>
      <w:r w:rsidR="00936792" w:rsidRPr="005177D6">
        <w:rPr>
          <w:rFonts w:ascii="Times New Roman" w:hAnsi="Times New Roman" w:cs="Times New Roman"/>
        </w:rPr>
        <w:t xml:space="preserve"> (o</w:t>
      </w:r>
      <w:r w:rsidR="00E51151" w:rsidRPr="005177D6">
        <w:rPr>
          <w:rFonts w:ascii="Times New Roman" w:hAnsi="Times New Roman" w:cs="Times New Roman"/>
        </w:rPr>
        <w:t>ne fish jumped out of the boat</w:t>
      </w:r>
      <w:r w:rsidR="006F5D57" w:rsidRPr="005177D6">
        <w:rPr>
          <w:rFonts w:ascii="Times New Roman" w:hAnsi="Times New Roman" w:cs="Times New Roman"/>
        </w:rPr>
        <w:t xml:space="preserve"> and the other had an injury tha</w:t>
      </w:r>
      <w:r w:rsidR="00FB3F88" w:rsidRPr="005177D6">
        <w:rPr>
          <w:rFonts w:ascii="Times New Roman" w:hAnsi="Times New Roman" w:cs="Times New Roman"/>
        </w:rPr>
        <w:t>t made sex</w:t>
      </w:r>
      <w:r w:rsidR="00936792" w:rsidRPr="005177D6">
        <w:rPr>
          <w:rFonts w:ascii="Times New Roman" w:hAnsi="Times New Roman" w:cs="Times New Roman"/>
        </w:rPr>
        <w:t xml:space="preserve"> identification</w:t>
      </w:r>
      <w:r w:rsidR="00FB3F88" w:rsidRPr="005177D6">
        <w:rPr>
          <w:rFonts w:ascii="Times New Roman" w:hAnsi="Times New Roman" w:cs="Times New Roman"/>
        </w:rPr>
        <w:t xml:space="preserve"> </w:t>
      </w:r>
      <w:r w:rsidR="00936792" w:rsidRPr="005177D6">
        <w:rPr>
          <w:rFonts w:ascii="Times New Roman" w:hAnsi="Times New Roman" w:cs="Times New Roman"/>
        </w:rPr>
        <w:t>impossible)</w:t>
      </w:r>
      <w:r w:rsidR="00FB3F88" w:rsidRPr="005177D6">
        <w:rPr>
          <w:rFonts w:ascii="Times New Roman" w:hAnsi="Times New Roman" w:cs="Times New Roman"/>
        </w:rPr>
        <w:t>.</w:t>
      </w:r>
      <w:r w:rsidR="006F5D57" w:rsidRPr="00936792">
        <w:rPr>
          <w:rFonts w:ascii="Times New Roman" w:hAnsi="Times New Roman" w:cs="Times New Roman"/>
        </w:rPr>
        <w:t xml:space="preserve"> </w:t>
      </w:r>
      <w:r w:rsidR="00BD25C6" w:rsidRPr="00B03DA0">
        <w:rPr>
          <w:rFonts w:ascii="Times New Roman" w:hAnsi="Times New Roman" w:cs="Times New Roman"/>
        </w:rPr>
        <w:t xml:space="preserve">Fork lengths for females ranged from </w:t>
      </w:r>
      <w:r w:rsidR="001D0AC7" w:rsidRPr="00B03DA0">
        <w:rPr>
          <w:rFonts w:ascii="Times New Roman" w:hAnsi="Times New Roman" w:cs="Times New Roman"/>
        </w:rPr>
        <w:t>400</w:t>
      </w:r>
      <w:r w:rsidR="00936792">
        <w:rPr>
          <w:rFonts w:ascii="Times New Roman" w:hAnsi="Times New Roman" w:cs="Times New Roman"/>
        </w:rPr>
        <w:t>–</w:t>
      </w:r>
      <w:r w:rsidR="001D0AC7" w:rsidRPr="00B03DA0">
        <w:rPr>
          <w:rFonts w:ascii="Times New Roman" w:hAnsi="Times New Roman" w:cs="Times New Roman"/>
        </w:rPr>
        <w:t>490 mm,</w:t>
      </w:r>
      <w:r w:rsidR="00BD25C6" w:rsidRPr="00B03DA0">
        <w:rPr>
          <w:rFonts w:ascii="Times New Roman" w:hAnsi="Times New Roman" w:cs="Times New Roman"/>
        </w:rPr>
        <w:t xml:space="preserve"> with an average of </w:t>
      </w:r>
      <w:r w:rsidR="001D0AC7" w:rsidRPr="00B03DA0">
        <w:rPr>
          <w:rFonts w:ascii="Times New Roman" w:hAnsi="Times New Roman" w:cs="Times New Roman"/>
        </w:rPr>
        <w:t>444 mm</w:t>
      </w:r>
      <w:r w:rsidR="00BD25C6" w:rsidRPr="00B03DA0">
        <w:rPr>
          <w:rFonts w:ascii="Times New Roman" w:hAnsi="Times New Roman" w:cs="Times New Roman"/>
        </w:rPr>
        <w:t xml:space="preserve"> (Figure</w:t>
      </w:r>
      <w:r w:rsidR="00D2613F">
        <w:rPr>
          <w:rFonts w:ascii="Times New Roman" w:hAnsi="Times New Roman" w:cs="Times New Roman"/>
        </w:rPr>
        <w:t xml:space="preserve"> 7</w:t>
      </w:r>
      <w:r w:rsidR="00BD25C6" w:rsidRPr="00B03DA0">
        <w:rPr>
          <w:rFonts w:ascii="Times New Roman" w:hAnsi="Times New Roman" w:cs="Times New Roman"/>
        </w:rPr>
        <w:t xml:space="preserve">). Fork lengths for males ranged from </w:t>
      </w:r>
      <w:r w:rsidR="002329B5" w:rsidRPr="00B03DA0">
        <w:rPr>
          <w:rFonts w:ascii="Times New Roman" w:hAnsi="Times New Roman" w:cs="Times New Roman"/>
        </w:rPr>
        <w:t>390</w:t>
      </w:r>
      <w:r w:rsidR="00936792">
        <w:rPr>
          <w:rFonts w:ascii="Times New Roman" w:hAnsi="Times New Roman" w:cs="Times New Roman"/>
        </w:rPr>
        <w:t>–</w:t>
      </w:r>
      <w:r w:rsidR="002329B5" w:rsidRPr="00B03DA0">
        <w:rPr>
          <w:rFonts w:ascii="Times New Roman" w:hAnsi="Times New Roman" w:cs="Times New Roman"/>
        </w:rPr>
        <w:t>435 mm,</w:t>
      </w:r>
      <w:r w:rsidR="00BD25C6" w:rsidRPr="00B03DA0">
        <w:rPr>
          <w:rFonts w:ascii="Times New Roman" w:hAnsi="Times New Roman" w:cs="Times New Roman"/>
        </w:rPr>
        <w:t xml:space="preserve"> with an average of </w:t>
      </w:r>
      <w:r w:rsidR="002329B5" w:rsidRPr="00B03DA0">
        <w:rPr>
          <w:rFonts w:ascii="Times New Roman" w:hAnsi="Times New Roman" w:cs="Times New Roman"/>
        </w:rPr>
        <w:t>416 mm</w:t>
      </w:r>
      <w:r w:rsidR="00BD25C6" w:rsidRPr="00B03DA0">
        <w:rPr>
          <w:rFonts w:ascii="Times New Roman" w:hAnsi="Times New Roman" w:cs="Times New Roman"/>
        </w:rPr>
        <w:t xml:space="preserve"> (Figure</w:t>
      </w:r>
      <w:r w:rsidR="00D2613F">
        <w:rPr>
          <w:rFonts w:ascii="Times New Roman" w:hAnsi="Times New Roman" w:cs="Times New Roman"/>
        </w:rPr>
        <w:t xml:space="preserve"> 8</w:t>
      </w:r>
      <w:r w:rsidR="00BD25C6" w:rsidRPr="00B03DA0">
        <w:rPr>
          <w:rFonts w:ascii="Times New Roman" w:hAnsi="Times New Roman" w:cs="Times New Roman"/>
        </w:rPr>
        <w:t>). Sex-specified</w:t>
      </w:r>
      <w:r w:rsidR="004B09BD" w:rsidRPr="00B03DA0">
        <w:rPr>
          <w:rFonts w:ascii="Times New Roman" w:hAnsi="Times New Roman" w:cs="Times New Roman"/>
        </w:rPr>
        <w:t xml:space="preserve"> CPUE was </w:t>
      </w:r>
      <w:r w:rsidR="002329B5" w:rsidRPr="00B03DA0">
        <w:rPr>
          <w:rFonts w:ascii="Times New Roman" w:hAnsi="Times New Roman" w:cs="Times New Roman"/>
        </w:rPr>
        <w:t>2.82</w:t>
      </w:r>
      <w:r w:rsidR="004B09BD" w:rsidRPr="00B03DA0">
        <w:rPr>
          <w:rFonts w:ascii="Times New Roman" w:hAnsi="Times New Roman" w:cs="Times New Roman"/>
        </w:rPr>
        <w:t xml:space="preserve"> for female shad and </w:t>
      </w:r>
      <w:r w:rsidR="00A46A67" w:rsidRPr="00B03DA0">
        <w:rPr>
          <w:rFonts w:ascii="Times New Roman" w:hAnsi="Times New Roman" w:cs="Times New Roman"/>
        </w:rPr>
        <w:t>0.27</w:t>
      </w:r>
      <w:r w:rsidR="004B09BD" w:rsidRPr="00B03DA0">
        <w:rPr>
          <w:rFonts w:ascii="Times New Roman" w:hAnsi="Times New Roman" w:cs="Times New Roman"/>
        </w:rPr>
        <w:t xml:space="preserve"> for male shad. </w:t>
      </w:r>
    </w:p>
    <w:p w14:paraId="119B4ED3" w14:textId="77777777" w:rsidR="003206A4" w:rsidRDefault="003206A4" w:rsidP="00762C13">
      <w:pPr>
        <w:spacing w:after="0" w:line="360" w:lineRule="auto"/>
        <w:jc w:val="both"/>
        <w:rPr>
          <w:rFonts w:ascii="Times New Roman" w:hAnsi="Times New Roman" w:cs="Times New Roman"/>
        </w:rPr>
      </w:pPr>
    </w:p>
    <w:p w14:paraId="22C4A4B2" w14:textId="4479A274" w:rsidR="004B09BD" w:rsidRPr="00B03DA0" w:rsidRDefault="004B09BD" w:rsidP="00762C13">
      <w:pPr>
        <w:spacing w:after="0" w:line="360" w:lineRule="auto"/>
        <w:jc w:val="both"/>
        <w:rPr>
          <w:rFonts w:ascii="Times New Roman" w:hAnsi="Times New Roman" w:cs="Times New Roman"/>
        </w:rPr>
      </w:pPr>
      <w:r w:rsidRPr="00B03DA0">
        <w:rPr>
          <w:rFonts w:ascii="Times New Roman" w:hAnsi="Times New Roman" w:cs="Times New Roman"/>
        </w:rPr>
        <w:t xml:space="preserve">From 2011 through 2025, mean lengths for female and male American shad collected in the Santee and Waccamaw Rivers were similar, and overall trends </w:t>
      </w:r>
      <w:r w:rsidR="00CF74AD">
        <w:rPr>
          <w:rFonts w:ascii="Times New Roman" w:hAnsi="Times New Roman" w:cs="Times New Roman"/>
        </w:rPr>
        <w:t xml:space="preserve">in body size </w:t>
      </w:r>
      <w:r w:rsidRPr="00B03DA0">
        <w:rPr>
          <w:rFonts w:ascii="Times New Roman" w:hAnsi="Times New Roman" w:cs="Times New Roman"/>
        </w:rPr>
        <w:t>appear stable (Figure</w:t>
      </w:r>
      <w:r w:rsidR="009F14F2">
        <w:rPr>
          <w:rFonts w:ascii="Times New Roman" w:hAnsi="Times New Roman" w:cs="Times New Roman"/>
        </w:rPr>
        <w:t xml:space="preserve"> 9,</w:t>
      </w:r>
      <w:r w:rsidR="00EF0CE4">
        <w:rPr>
          <w:rFonts w:ascii="Times New Roman" w:hAnsi="Times New Roman" w:cs="Times New Roman"/>
        </w:rPr>
        <w:t xml:space="preserve"> </w:t>
      </w:r>
      <w:r w:rsidR="009F14F2">
        <w:rPr>
          <w:rFonts w:ascii="Times New Roman" w:hAnsi="Times New Roman" w:cs="Times New Roman"/>
        </w:rPr>
        <w:t>10</w:t>
      </w:r>
      <w:r w:rsidRPr="00B03DA0">
        <w:rPr>
          <w:rFonts w:ascii="Times New Roman" w:hAnsi="Times New Roman" w:cs="Times New Roman"/>
        </w:rPr>
        <w:t xml:space="preserve">). Fishery-independent sampling CPUE </w:t>
      </w:r>
      <w:r w:rsidR="00CF74AD">
        <w:rPr>
          <w:rFonts w:ascii="Times New Roman" w:hAnsi="Times New Roman" w:cs="Times New Roman"/>
        </w:rPr>
        <w:t>decreased</w:t>
      </w:r>
      <w:r w:rsidR="00CF74AD" w:rsidRPr="00B03DA0">
        <w:rPr>
          <w:rFonts w:ascii="Times New Roman" w:hAnsi="Times New Roman" w:cs="Times New Roman"/>
        </w:rPr>
        <w:t xml:space="preserve"> </w:t>
      </w:r>
      <w:r w:rsidRPr="00B03DA0">
        <w:rPr>
          <w:rFonts w:ascii="Times New Roman" w:hAnsi="Times New Roman" w:cs="Times New Roman"/>
        </w:rPr>
        <w:t xml:space="preserve">this year for both Santee and Waccamaw Rivers compared to the previous years, </w:t>
      </w:r>
      <w:r w:rsidR="00CF74AD">
        <w:rPr>
          <w:rFonts w:ascii="Times New Roman" w:hAnsi="Times New Roman" w:cs="Times New Roman"/>
        </w:rPr>
        <w:t xml:space="preserve">(more significantly in the Santee River), </w:t>
      </w:r>
      <w:r w:rsidRPr="00B03DA0">
        <w:rPr>
          <w:rFonts w:ascii="Times New Roman" w:hAnsi="Times New Roman" w:cs="Times New Roman"/>
        </w:rPr>
        <w:t>however total CPUE in both rivers has shown a substantial downward trend over the last decade (Figures</w:t>
      </w:r>
      <w:r w:rsidR="00957063">
        <w:rPr>
          <w:rFonts w:ascii="Times New Roman" w:hAnsi="Times New Roman" w:cs="Times New Roman"/>
        </w:rPr>
        <w:t xml:space="preserve"> 3, 6</w:t>
      </w:r>
      <w:r w:rsidRPr="00B03DA0">
        <w:rPr>
          <w:rFonts w:ascii="Times New Roman" w:hAnsi="Times New Roman" w:cs="Times New Roman"/>
        </w:rPr>
        <w:t>). Many factors could contribute to the long-term decreasing trend in CPUE in both rivers including potential overfishing over an extended period leading to diminished recruitment, as well as the possibility of earlier spawning migrations triggered by increased water temperatures due to climate change (Nack et al. 2019</w:t>
      </w:r>
      <w:r w:rsidR="001A707A" w:rsidRPr="00B03DA0">
        <w:rPr>
          <w:rFonts w:ascii="Times New Roman" w:hAnsi="Times New Roman" w:cs="Times New Roman"/>
        </w:rPr>
        <w:t>; Chang and Chen 2024). Factors specific to the Santee River include extremely high inflows and turbine discharge from the St. Stephen Dam during sampling and decreased passage due to operational outages of the fish lock at the dam. Further analysis, examining both</w:t>
      </w:r>
      <w:r w:rsidR="00D21A8A" w:rsidRPr="00B03DA0">
        <w:rPr>
          <w:rFonts w:ascii="Times New Roman" w:hAnsi="Times New Roman" w:cs="Times New Roman"/>
        </w:rPr>
        <w:t xml:space="preserve"> environmental and anthropogenic factors would be valuable, and recommendations for project objectives include possible study design changes to include additional sampling locations. </w:t>
      </w:r>
    </w:p>
    <w:p w14:paraId="163346B0" w14:textId="458F7956" w:rsidR="00306186" w:rsidRDefault="00306186" w:rsidP="00762C13">
      <w:pPr>
        <w:spacing w:after="0" w:line="360" w:lineRule="auto"/>
        <w:jc w:val="both"/>
        <w:rPr>
          <w:rFonts w:ascii="Times New Roman" w:hAnsi="Times New Roman" w:cs="Times New Roman"/>
          <w:sz w:val="20"/>
          <w:szCs w:val="20"/>
        </w:rPr>
      </w:pPr>
    </w:p>
    <w:p w14:paraId="25240DDA" w14:textId="1E509DE7" w:rsidR="009670B0" w:rsidRDefault="009670B0" w:rsidP="009F3B89">
      <w:pPr>
        <w:spacing w:after="0" w:line="240" w:lineRule="auto"/>
        <w:jc w:val="both"/>
        <w:rPr>
          <w:rFonts w:ascii="Times New Roman" w:hAnsi="Times New Roman" w:cs="Times New Roman"/>
          <w:sz w:val="20"/>
          <w:szCs w:val="20"/>
        </w:rPr>
      </w:pPr>
      <w:r>
        <w:rPr>
          <w:noProof/>
        </w:rPr>
        <w:lastRenderedPageBreak/>
        <w:drawing>
          <wp:inline distT="0" distB="0" distL="0" distR="0" wp14:anchorId="15C65F91" wp14:editId="11185716">
            <wp:extent cx="5943600" cy="3638550"/>
            <wp:effectExtent l="0" t="0" r="0" b="0"/>
            <wp:docPr id="1787062275" name="Chart 1">
              <a:extLst xmlns:a="http://schemas.openxmlformats.org/drawingml/2006/main">
                <a:ext uri="{FF2B5EF4-FFF2-40B4-BE49-F238E27FC236}">
                  <a16:creationId xmlns:a16="http://schemas.microsoft.com/office/drawing/2014/main" id="{A14715A0-D0F9-52C4-F648-23F1A836DB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9862AFF" w14:textId="1B2C2F7D" w:rsidR="009F3B89" w:rsidRPr="009F3B89" w:rsidRDefault="00DF210B" w:rsidP="009F3B89">
      <w:pPr>
        <w:pStyle w:val="Heading3"/>
        <w:spacing w:after="200" w:line="240" w:lineRule="auto"/>
      </w:pPr>
      <w:r>
        <w:t xml:space="preserve">Figure </w:t>
      </w:r>
      <w:r w:rsidR="00E31C20">
        <w:t>8</w:t>
      </w:r>
      <w:r>
        <w:t xml:space="preserve">. Fishery-independent catch rates </w:t>
      </w:r>
      <w:r w:rsidR="005077E9">
        <w:t xml:space="preserve">*blue line) </w:t>
      </w:r>
      <w:r>
        <w:t>for American shad sampled in the Waccamaw River from 20</w:t>
      </w:r>
      <w:r w:rsidR="009670B0">
        <w:t>1</w:t>
      </w:r>
      <w:r>
        <w:t>1</w:t>
      </w:r>
      <w:r w:rsidR="00CF74AD">
        <w:t>–</w:t>
      </w:r>
      <w:r>
        <w:t>2025.</w:t>
      </w:r>
      <w:r w:rsidR="005077E9">
        <w:t xml:space="preserve"> </w:t>
      </w:r>
      <w:r w:rsidR="005077E9" w:rsidRPr="00A4118C">
        <w:t xml:space="preserve">Effort </w:t>
      </w:r>
      <w:r w:rsidR="004051E9" w:rsidRPr="005177D6">
        <w:t xml:space="preserve">(orange bars) </w:t>
      </w:r>
      <w:r w:rsidR="00A4118C">
        <w:t xml:space="preserve">represent </w:t>
      </w:r>
      <w:r w:rsidR="00A4118C" w:rsidRPr="00B03DA0">
        <w:rPr>
          <w:rFonts w:cs="Times New Roman"/>
        </w:rPr>
        <w:t>one 91.44-meter (m) drift for 1 hour</w:t>
      </w:r>
      <w:r w:rsidR="00A4118C">
        <w:rPr>
          <w:rFonts w:cs="Times New Roman"/>
        </w:rPr>
        <w:t>.</w:t>
      </w:r>
      <w:r w:rsidR="005077E9">
        <w:t xml:space="preserve"> </w:t>
      </w:r>
    </w:p>
    <w:p w14:paraId="551515B6" w14:textId="77777777" w:rsidR="00F12EB3" w:rsidRDefault="00F12EB3" w:rsidP="009F3B89">
      <w:pPr>
        <w:spacing w:after="0" w:line="240" w:lineRule="auto"/>
        <w:jc w:val="both"/>
        <w:rPr>
          <w:rFonts w:ascii="Times New Roman" w:hAnsi="Times New Roman" w:cs="Times New Roman"/>
          <w:sz w:val="20"/>
          <w:szCs w:val="20"/>
        </w:rPr>
      </w:pPr>
    </w:p>
    <w:p w14:paraId="472889FA" w14:textId="36161ADF" w:rsidR="00DF60F9" w:rsidRDefault="0049242B" w:rsidP="009F3B89">
      <w:pPr>
        <w:spacing w:after="0" w:line="240" w:lineRule="auto"/>
        <w:jc w:val="both"/>
        <w:rPr>
          <w:rFonts w:ascii="Times New Roman" w:hAnsi="Times New Roman" w:cs="Times New Roman"/>
          <w:sz w:val="20"/>
          <w:szCs w:val="20"/>
        </w:rPr>
      </w:pPr>
      <w:r>
        <w:rPr>
          <w:noProof/>
        </w:rPr>
        <w:drawing>
          <wp:inline distT="0" distB="0" distL="0" distR="0" wp14:anchorId="0911A685" wp14:editId="669D85DE">
            <wp:extent cx="5943600" cy="3143250"/>
            <wp:effectExtent l="0" t="0" r="0" b="0"/>
            <wp:docPr id="1035705853" name="Chart 1">
              <a:extLst xmlns:a="http://schemas.openxmlformats.org/drawingml/2006/main">
                <a:ext uri="{FF2B5EF4-FFF2-40B4-BE49-F238E27FC236}">
                  <a16:creationId xmlns:a16="http://schemas.microsoft.com/office/drawing/2014/main" id="{906FBC22-08E6-31D7-AD10-B5903B13B2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7D33EF" w14:textId="3A5BE35B" w:rsidR="00362A7C" w:rsidRDefault="00362A7C" w:rsidP="009F3B89">
      <w:pPr>
        <w:pStyle w:val="Heading3"/>
        <w:spacing w:after="200" w:line="240" w:lineRule="auto"/>
      </w:pPr>
      <w:r w:rsidRPr="00362A7C">
        <w:t xml:space="preserve">Figure </w:t>
      </w:r>
      <w:r w:rsidR="00E31C20">
        <w:t>9</w:t>
      </w:r>
      <w:r w:rsidRPr="00362A7C">
        <w:t xml:space="preserve">. Length frequency distribution for </w:t>
      </w:r>
      <w:r>
        <w:t>female</w:t>
      </w:r>
      <w:r w:rsidRPr="00362A7C">
        <w:t xml:space="preserve"> American shad in the </w:t>
      </w:r>
      <w:r w:rsidR="00780BCE">
        <w:t>Waccamaw</w:t>
      </w:r>
      <w:r w:rsidRPr="00362A7C">
        <w:t xml:space="preserve"> River, sampled January </w:t>
      </w:r>
      <w:r w:rsidR="00780BCE">
        <w:t>27</w:t>
      </w:r>
      <w:r w:rsidRPr="00362A7C">
        <w:t xml:space="preserve"> through</w:t>
      </w:r>
      <w:r w:rsidR="00F07D55">
        <w:t xml:space="preserve"> </w:t>
      </w:r>
      <w:r w:rsidRPr="00362A7C">
        <w:t xml:space="preserve">April </w:t>
      </w:r>
      <w:r w:rsidR="00780BCE">
        <w:t>11</w:t>
      </w:r>
      <w:r w:rsidRPr="00362A7C">
        <w:t>, 2025 (n =</w:t>
      </w:r>
      <w:r w:rsidR="00F07D55">
        <w:t>116</w:t>
      </w:r>
      <w:r w:rsidRPr="00362A7C">
        <w:t>).</w:t>
      </w:r>
    </w:p>
    <w:p w14:paraId="2E2F7EDC" w14:textId="77777777" w:rsidR="0090771C" w:rsidRPr="0090771C" w:rsidRDefault="0090771C" w:rsidP="009F3B89">
      <w:pPr>
        <w:spacing w:after="0" w:line="240" w:lineRule="auto"/>
      </w:pPr>
    </w:p>
    <w:p w14:paraId="6A29CFD9" w14:textId="09D77E7C" w:rsidR="0049242B" w:rsidRDefault="00EA48BF" w:rsidP="009F3B89">
      <w:pPr>
        <w:spacing w:after="0" w:line="240" w:lineRule="auto"/>
        <w:jc w:val="both"/>
        <w:rPr>
          <w:rFonts w:ascii="Times New Roman" w:hAnsi="Times New Roman" w:cs="Times New Roman"/>
          <w:sz w:val="20"/>
          <w:szCs w:val="20"/>
        </w:rPr>
      </w:pPr>
      <w:r>
        <w:rPr>
          <w:noProof/>
        </w:rPr>
        <w:lastRenderedPageBreak/>
        <w:drawing>
          <wp:inline distT="0" distB="0" distL="0" distR="0" wp14:anchorId="2B1C053C" wp14:editId="739C4304">
            <wp:extent cx="5943600" cy="3362325"/>
            <wp:effectExtent l="0" t="0" r="0" b="0"/>
            <wp:docPr id="1891691326" name="Chart 1">
              <a:extLst xmlns:a="http://schemas.openxmlformats.org/drawingml/2006/main">
                <a:ext uri="{FF2B5EF4-FFF2-40B4-BE49-F238E27FC236}">
                  <a16:creationId xmlns:a16="http://schemas.microsoft.com/office/drawing/2014/main" id="{3F13B445-AB1A-96A9-6202-42ABAD0451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B4AF5DD" w14:textId="45C6E724" w:rsidR="009F3B89" w:rsidRPr="009F3B89" w:rsidRDefault="0090771C" w:rsidP="009F3B89">
      <w:pPr>
        <w:pStyle w:val="Heading3"/>
        <w:spacing w:after="200" w:line="240" w:lineRule="auto"/>
      </w:pPr>
      <w:r w:rsidRPr="00F05556">
        <w:t xml:space="preserve">Figure </w:t>
      </w:r>
      <w:r w:rsidR="00E31C20">
        <w:t>10</w:t>
      </w:r>
      <w:r w:rsidRPr="00F05556">
        <w:t xml:space="preserve">. Length frequency distribution for </w:t>
      </w:r>
      <w:r>
        <w:t>male</w:t>
      </w:r>
      <w:r w:rsidRPr="00F05556">
        <w:t xml:space="preserve"> American shad in the Waccamaw River, sampled January 27 through</w:t>
      </w:r>
      <w:r>
        <w:t xml:space="preserve"> </w:t>
      </w:r>
      <w:r w:rsidRPr="00F05556">
        <w:t>April 11, 2025 (n =</w:t>
      </w:r>
      <w:r>
        <w:t>11</w:t>
      </w:r>
      <w:r w:rsidRPr="00F05556">
        <w:t>).</w:t>
      </w:r>
    </w:p>
    <w:p w14:paraId="2373F5BB" w14:textId="54B09C51" w:rsidR="00F05556" w:rsidRDefault="00AA76FF" w:rsidP="009F3B89">
      <w:pPr>
        <w:spacing w:after="0" w:line="240" w:lineRule="auto"/>
        <w:jc w:val="both"/>
        <w:rPr>
          <w:rFonts w:ascii="Times New Roman" w:hAnsi="Times New Roman" w:cs="Times New Roman"/>
          <w:sz w:val="20"/>
          <w:szCs w:val="20"/>
          <w:highlight w:val="yellow"/>
        </w:rPr>
      </w:pPr>
      <w:r>
        <w:rPr>
          <w:noProof/>
        </w:rPr>
        <w:drawing>
          <wp:inline distT="0" distB="0" distL="0" distR="0" wp14:anchorId="1669AE83" wp14:editId="489412A6">
            <wp:extent cx="5943600" cy="3535680"/>
            <wp:effectExtent l="0" t="0" r="0" b="7620"/>
            <wp:docPr id="1743514212" name="Chart 1">
              <a:extLst xmlns:a="http://schemas.openxmlformats.org/drawingml/2006/main">
                <a:ext uri="{FF2B5EF4-FFF2-40B4-BE49-F238E27FC236}">
                  <a16:creationId xmlns:a16="http://schemas.microsoft.com/office/drawing/2014/main" id="{36B7D950-705E-4039-9FB2-8E5BBBD55A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3EAF02" w14:textId="58CCA87B" w:rsidR="009F3B89" w:rsidRDefault="00AA76FF" w:rsidP="009F3B89">
      <w:pPr>
        <w:pStyle w:val="Heading3"/>
        <w:spacing w:after="200" w:line="240" w:lineRule="auto"/>
      </w:pPr>
      <w:r w:rsidRPr="00AA76FF">
        <w:t xml:space="preserve">Figure </w:t>
      </w:r>
      <w:r w:rsidR="00E31C20">
        <w:t>11</w:t>
      </w:r>
      <w:r w:rsidR="005177D6">
        <w:t>.</w:t>
      </w:r>
      <w:r w:rsidR="00673EB4">
        <w:t xml:space="preserve"> Mean length for female American shad captured in the Santee River (2008</w:t>
      </w:r>
      <w:r w:rsidR="00CF74AD">
        <w:t>–</w:t>
      </w:r>
      <w:r w:rsidR="00673EB4">
        <w:t>2025) and Waccamaw River (</w:t>
      </w:r>
      <w:r w:rsidR="00226C0F">
        <w:t>2011</w:t>
      </w:r>
      <w:r w:rsidR="00CF74AD">
        <w:t>–</w:t>
      </w:r>
      <w:r w:rsidR="00226C0F">
        <w:t>2025).</w:t>
      </w:r>
    </w:p>
    <w:p w14:paraId="410155DD" w14:textId="77777777" w:rsidR="009F3B89" w:rsidRPr="009F3B89" w:rsidRDefault="009F3B89" w:rsidP="009F3B89"/>
    <w:p w14:paraId="384DF157" w14:textId="35107579" w:rsidR="00AA76FF" w:rsidRDefault="00AA76FF" w:rsidP="009F3B89">
      <w:pPr>
        <w:spacing w:after="0" w:line="240" w:lineRule="auto"/>
        <w:jc w:val="both"/>
        <w:rPr>
          <w:rFonts w:ascii="Times New Roman" w:hAnsi="Times New Roman" w:cs="Times New Roman"/>
          <w:sz w:val="20"/>
          <w:szCs w:val="20"/>
        </w:rPr>
      </w:pPr>
      <w:r>
        <w:rPr>
          <w:noProof/>
        </w:rPr>
        <w:lastRenderedPageBreak/>
        <w:drawing>
          <wp:inline distT="0" distB="0" distL="0" distR="0" wp14:anchorId="53776BF0" wp14:editId="475C9DD5">
            <wp:extent cx="5943600" cy="3223260"/>
            <wp:effectExtent l="0" t="0" r="0" b="0"/>
            <wp:docPr id="844465951" name="Chart 1">
              <a:extLst xmlns:a="http://schemas.openxmlformats.org/drawingml/2006/main">
                <a:ext uri="{FF2B5EF4-FFF2-40B4-BE49-F238E27FC236}">
                  <a16:creationId xmlns:a16="http://schemas.microsoft.com/office/drawing/2014/main" id="{A0A869C0-A2AF-4166-9F0C-C334497DB9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3486050" w14:textId="6FC6F026" w:rsidR="00AA76FF" w:rsidRDefault="00AA76FF" w:rsidP="009F3B89">
      <w:pPr>
        <w:pStyle w:val="Heading3"/>
        <w:spacing w:after="200" w:line="240" w:lineRule="auto"/>
      </w:pPr>
      <w:r>
        <w:t xml:space="preserve">Figure </w:t>
      </w:r>
      <w:r w:rsidR="00E31C20">
        <w:t>12</w:t>
      </w:r>
      <w:r>
        <w:t>.</w:t>
      </w:r>
      <w:r w:rsidR="00226C0F">
        <w:t xml:space="preserve"> Mean length for male American shad captured in the Santee River (2008</w:t>
      </w:r>
      <w:r w:rsidR="00CF74AD">
        <w:t>–</w:t>
      </w:r>
      <w:r w:rsidR="00226C0F">
        <w:t>2025) and Waccamaw River (2011</w:t>
      </w:r>
      <w:r w:rsidR="00CF74AD">
        <w:t>–</w:t>
      </w:r>
      <w:r w:rsidR="00226C0F">
        <w:t xml:space="preserve">2025). </w:t>
      </w:r>
    </w:p>
    <w:p w14:paraId="52132F3E" w14:textId="77777777" w:rsidR="0090771C" w:rsidRPr="0090771C" w:rsidRDefault="0090771C" w:rsidP="00762C13">
      <w:pPr>
        <w:spacing w:after="0" w:line="360" w:lineRule="auto"/>
      </w:pPr>
    </w:p>
    <w:p w14:paraId="2956D588" w14:textId="3136EECD" w:rsidR="00A608A1" w:rsidRDefault="00A608A1" w:rsidP="00762C13">
      <w:pPr>
        <w:spacing w:after="0" w:line="360" w:lineRule="auto"/>
        <w:jc w:val="both"/>
        <w:rPr>
          <w:rFonts w:ascii="Times New Roman" w:hAnsi="Times New Roman" w:cs="Times New Roman"/>
          <w:i/>
          <w:iCs/>
        </w:rPr>
      </w:pPr>
      <w:r w:rsidRPr="00344B5B">
        <w:rPr>
          <w:rFonts w:ascii="Times New Roman" w:hAnsi="Times New Roman" w:cs="Times New Roman"/>
          <w:i/>
          <w:iCs/>
        </w:rPr>
        <w:t>Commercial American Shad Landings Sampling</w:t>
      </w:r>
    </w:p>
    <w:p w14:paraId="62277C6A" w14:textId="1EFC5948" w:rsidR="00CF346C" w:rsidRDefault="00CF346C" w:rsidP="00762C13">
      <w:pPr>
        <w:spacing w:after="0" w:line="360" w:lineRule="auto"/>
        <w:jc w:val="both"/>
        <w:rPr>
          <w:rFonts w:ascii="Times New Roman" w:hAnsi="Times New Roman" w:cs="Times New Roman"/>
        </w:rPr>
      </w:pPr>
      <w:r>
        <w:rPr>
          <w:rFonts w:ascii="Times New Roman" w:hAnsi="Times New Roman" w:cs="Times New Roman"/>
        </w:rPr>
        <w:t xml:space="preserve">During the 2025 reporting period, </w:t>
      </w:r>
      <w:r w:rsidR="00015995">
        <w:rPr>
          <w:rFonts w:ascii="Times New Roman" w:hAnsi="Times New Roman" w:cs="Times New Roman"/>
        </w:rPr>
        <w:t>69</w:t>
      </w:r>
      <w:r>
        <w:rPr>
          <w:rFonts w:ascii="Times New Roman" w:hAnsi="Times New Roman" w:cs="Times New Roman"/>
        </w:rPr>
        <w:t xml:space="preserve"> commercially harvested female American shad were sampled from the Santee River</w:t>
      </w:r>
      <w:r w:rsidR="0067031A">
        <w:rPr>
          <w:rFonts w:ascii="Times New Roman" w:hAnsi="Times New Roman" w:cs="Times New Roman"/>
        </w:rPr>
        <w:t xml:space="preserve">, </w:t>
      </w:r>
      <w:r w:rsidR="00D1005B">
        <w:rPr>
          <w:rFonts w:ascii="Times New Roman" w:hAnsi="Times New Roman" w:cs="Times New Roman"/>
        </w:rPr>
        <w:t>59</w:t>
      </w:r>
      <w:r>
        <w:rPr>
          <w:rFonts w:ascii="Times New Roman" w:hAnsi="Times New Roman" w:cs="Times New Roman"/>
        </w:rPr>
        <w:t xml:space="preserve"> were sampled from the Great Pee Dee River</w:t>
      </w:r>
      <w:r w:rsidR="001813AC">
        <w:rPr>
          <w:rFonts w:ascii="Times New Roman" w:hAnsi="Times New Roman" w:cs="Times New Roman"/>
        </w:rPr>
        <w:t>,</w:t>
      </w:r>
      <w:r w:rsidR="0067031A">
        <w:rPr>
          <w:rFonts w:ascii="Times New Roman" w:hAnsi="Times New Roman" w:cs="Times New Roman"/>
        </w:rPr>
        <w:t xml:space="preserve"> and 12</w:t>
      </w:r>
      <w:r w:rsidR="00274AA9">
        <w:rPr>
          <w:rFonts w:ascii="Times New Roman" w:hAnsi="Times New Roman" w:cs="Times New Roman"/>
        </w:rPr>
        <w:t xml:space="preserve"> were sampled from the Waccamaw River</w:t>
      </w:r>
      <w:r>
        <w:rPr>
          <w:rFonts w:ascii="Times New Roman" w:hAnsi="Times New Roman" w:cs="Times New Roman"/>
        </w:rPr>
        <w:t>.</w:t>
      </w:r>
      <w:r w:rsidR="00183552">
        <w:rPr>
          <w:rFonts w:ascii="Times New Roman" w:hAnsi="Times New Roman" w:cs="Times New Roman"/>
        </w:rPr>
        <w:t xml:space="preserve"> Male American shad are less frequently sold</w:t>
      </w:r>
      <w:r w:rsidR="001813AC">
        <w:rPr>
          <w:rFonts w:ascii="Times New Roman" w:hAnsi="Times New Roman" w:cs="Times New Roman"/>
        </w:rPr>
        <w:t xml:space="preserve"> and only</w:t>
      </w:r>
      <w:r w:rsidR="0003142A">
        <w:rPr>
          <w:rFonts w:ascii="Times New Roman" w:hAnsi="Times New Roman" w:cs="Times New Roman"/>
        </w:rPr>
        <w:t xml:space="preserve"> </w:t>
      </w:r>
      <w:r w:rsidR="00A226EC">
        <w:rPr>
          <w:rFonts w:ascii="Times New Roman" w:hAnsi="Times New Roman" w:cs="Times New Roman"/>
        </w:rPr>
        <w:t>50</w:t>
      </w:r>
      <w:r w:rsidR="00183552">
        <w:rPr>
          <w:rFonts w:ascii="Times New Roman" w:hAnsi="Times New Roman" w:cs="Times New Roman"/>
        </w:rPr>
        <w:t xml:space="preserve"> from the Santee River were available to be sampled from the commercial markets and fish houses. </w:t>
      </w:r>
      <w:r w:rsidR="001813AC">
        <w:rPr>
          <w:rFonts w:ascii="Times New Roman" w:hAnsi="Times New Roman" w:cs="Times New Roman"/>
        </w:rPr>
        <w:t>No shad were sampled from the Waccamaw River since none were available. Eighty-three</w:t>
      </w:r>
      <w:r w:rsidR="00E3485B">
        <w:rPr>
          <w:rFonts w:ascii="Times New Roman" w:hAnsi="Times New Roman" w:cs="Times New Roman"/>
        </w:rPr>
        <w:t xml:space="preserve"> male</w:t>
      </w:r>
      <w:r w:rsidR="000C01BA">
        <w:rPr>
          <w:rFonts w:ascii="Times New Roman" w:hAnsi="Times New Roman" w:cs="Times New Roman"/>
        </w:rPr>
        <w:t xml:space="preserve"> shad </w:t>
      </w:r>
      <w:r w:rsidR="001813AC">
        <w:rPr>
          <w:rFonts w:ascii="Times New Roman" w:hAnsi="Times New Roman" w:cs="Times New Roman"/>
        </w:rPr>
        <w:t xml:space="preserve">were </w:t>
      </w:r>
      <w:r w:rsidR="000C01BA">
        <w:rPr>
          <w:rFonts w:ascii="Times New Roman" w:hAnsi="Times New Roman" w:cs="Times New Roman"/>
        </w:rPr>
        <w:t>sampled from the Great Pee Dee River</w:t>
      </w:r>
      <w:r w:rsidR="001813AC">
        <w:rPr>
          <w:rFonts w:ascii="Times New Roman" w:hAnsi="Times New Roman" w:cs="Times New Roman"/>
        </w:rPr>
        <w:t xml:space="preserve">. </w:t>
      </w:r>
      <w:r w:rsidR="007B6541">
        <w:rPr>
          <w:rFonts w:ascii="Times New Roman" w:hAnsi="Times New Roman" w:cs="Times New Roman"/>
        </w:rPr>
        <w:t>Overall</w:t>
      </w:r>
      <w:r w:rsidR="00183552">
        <w:rPr>
          <w:rFonts w:ascii="Times New Roman" w:hAnsi="Times New Roman" w:cs="Times New Roman"/>
        </w:rPr>
        <w:t>, there has been</w:t>
      </w:r>
      <w:r w:rsidR="005A1BEB">
        <w:rPr>
          <w:rFonts w:ascii="Times New Roman" w:hAnsi="Times New Roman" w:cs="Times New Roman"/>
        </w:rPr>
        <w:t xml:space="preserve"> increasing difficulty in finding available samples </w:t>
      </w:r>
      <w:r w:rsidR="009B2550">
        <w:rPr>
          <w:rFonts w:ascii="Times New Roman" w:hAnsi="Times New Roman" w:cs="Times New Roman"/>
        </w:rPr>
        <w:t xml:space="preserve">of both sexes from both rivers at commercial markets and fish houses. </w:t>
      </w:r>
      <w:r w:rsidR="0072282F">
        <w:rPr>
          <w:rFonts w:ascii="Times New Roman" w:hAnsi="Times New Roman" w:cs="Times New Roman"/>
        </w:rPr>
        <w:t>The samples collected from the Great Pee Dee River were provided by colleagues at Duke Energy during their shad electrofishing surveys as alternatives.</w:t>
      </w:r>
      <w:r w:rsidR="005F1465">
        <w:rPr>
          <w:rFonts w:ascii="Times New Roman" w:hAnsi="Times New Roman" w:cs="Times New Roman"/>
        </w:rPr>
        <w:t xml:space="preserve"> Data collected from each specimen include length, weight, and sex as well as scale samples for ageing. However, the accuracy of aging scales has been under scrutiny in recent years, and all scales are in the process of being reanalyzed using three different readers. In addition to scales, otoliths were also collected from </w:t>
      </w:r>
      <w:r w:rsidR="001813AC">
        <w:rPr>
          <w:rFonts w:ascii="Times New Roman" w:hAnsi="Times New Roman" w:cs="Times New Roman"/>
        </w:rPr>
        <w:t>nine</w:t>
      </w:r>
      <w:r w:rsidR="005F1465">
        <w:rPr>
          <w:rFonts w:ascii="Times New Roman" w:hAnsi="Times New Roman" w:cs="Times New Roman"/>
        </w:rPr>
        <w:t xml:space="preserve"> female and </w:t>
      </w:r>
      <w:r w:rsidR="001813AC">
        <w:rPr>
          <w:rFonts w:ascii="Times New Roman" w:hAnsi="Times New Roman" w:cs="Times New Roman"/>
        </w:rPr>
        <w:t>nine</w:t>
      </w:r>
      <w:r w:rsidR="005F1465">
        <w:rPr>
          <w:rFonts w:ascii="Times New Roman" w:hAnsi="Times New Roman" w:cs="Times New Roman"/>
        </w:rPr>
        <w:t xml:space="preserve"> male shad in the </w:t>
      </w:r>
      <w:r w:rsidR="000E7B12">
        <w:rPr>
          <w:rFonts w:ascii="Times New Roman" w:hAnsi="Times New Roman" w:cs="Times New Roman"/>
        </w:rPr>
        <w:t>Great Pee Dee River</w:t>
      </w:r>
      <w:r w:rsidR="005F1465">
        <w:rPr>
          <w:rFonts w:ascii="Times New Roman" w:hAnsi="Times New Roman" w:cs="Times New Roman"/>
        </w:rPr>
        <w:t xml:space="preserve"> to be used in paired scale to otolith</w:t>
      </w:r>
      <w:r w:rsidR="006D634E">
        <w:rPr>
          <w:rFonts w:ascii="Times New Roman" w:hAnsi="Times New Roman" w:cs="Times New Roman"/>
        </w:rPr>
        <w:t xml:space="preserve"> comparison to ensure accuracy of ageing techniques. Future goals may include purchasing up to 100 (50 female and 50 male) commercially harvested American shad from each river for ageing comparison</w:t>
      </w:r>
      <w:r w:rsidR="00837648">
        <w:rPr>
          <w:rFonts w:ascii="Times New Roman" w:hAnsi="Times New Roman" w:cs="Times New Roman"/>
        </w:rPr>
        <w:t xml:space="preserve">s. </w:t>
      </w:r>
      <w:r w:rsidR="00837648">
        <w:rPr>
          <w:rFonts w:ascii="Times New Roman" w:hAnsi="Times New Roman" w:cs="Times New Roman"/>
        </w:rPr>
        <w:lastRenderedPageBreak/>
        <w:t xml:space="preserve">Continuation of this sampling program provides essential data for making determinations regarding year class strength as well as commercial fishing pressure to assess the sustainability of South Carolina’s shad fisheries. </w:t>
      </w:r>
    </w:p>
    <w:p w14:paraId="0C67A8FA" w14:textId="77777777" w:rsidR="00A91507" w:rsidRDefault="00A91507" w:rsidP="00762C13">
      <w:pPr>
        <w:spacing w:after="0" w:line="360" w:lineRule="auto"/>
        <w:jc w:val="both"/>
        <w:rPr>
          <w:rFonts w:ascii="Times New Roman" w:hAnsi="Times New Roman" w:cs="Times New Roman"/>
        </w:rPr>
      </w:pPr>
    </w:p>
    <w:p w14:paraId="53499030" w14:textId="72A03469" w:rsidR="00837648" w:rsidRDefault="00FE65F9" w:rsidP="00762C13">
      <w:pPr>
        <w:spacing w:after="0" w:line="360" w:lineRule="auto"/>
        <w:jc w:val="both"/>
        <w:rPr>
          <w:rFonts w:ascii="Times New Roman" w:hAnsi="Times New Roman" w:cs="Times New Roman"/>
        </w:rPr>
      </w:pPr>
      <w:r>
        <w:rPr>
          <w:rFonts w:ascii="Times New Roman" w:hAnsi="Times New Roman" w:cs="Times New Roman"/>
        </w:rPr>
        <w:t xml:space="preserve">The Santee River fishery and the Winyah Bay fishery, including the Waccamaw and Great Pee Dee Rivers, represent the most </w:t>
      </w:r>
      <w:r w:rsidR="00DC2514">
        <w:rPr>
          <w:rFonts w:ascii="Times New Roman" w:hAnsi="Times New Roman" w:cs="Times New Roman"/>
        </w:rPr>
        <w:t>heavily</w:t>
      </w:r>
      <w:r w:rsidR="00536E6A">
        <w:rPr>
          <w:rFonts w:ascii="Times New Roman" w:hAnsi="Times New Roman" w:cs="Times New Roman"/>
        </w:rPr>
        <w:t xml:space="preserve"> commercially fished systems for American shad in South Carolina. Commercial harvest data are obtained through mandatory reporting forms submitted monthly by American shad commercial permit holders. Commercial CPUE for the Santee River from 2001 through 2025 indicates </w:t>
      </w:r>
      <w:r w:rsidR="008155E8">
        <w:rPr>
          <w:rFonts w:ascii="Times New Roman" w:hAnsi="Times New Roman" w:cs="Times New Roman"/>
        </w:rPr>
        <w:t>an overall decreasing trend,</w:t>
      </w:r>
      <w:r w:rsidR="00536E6A">
        <w:rPr>
          <w:rFonts w:ascii="Times New Roman" w:hAnsi="Times New Roman" w:cs="Times New Roman"/>
        </w:rPr>
        <w:t xml:space="preserve"> which </w:t>
      </w:r>
      <w:r w:rsidR="008155E8">
        <w:rPr>
          <w:rFonts w:ascii="Times New Roman" w:hAnsi="Times New Roman" w:cs="Times New Roman"/>
        </w:rPr>
        <w:t>parallels fishery-independent CPUE</w:t>
      </w:r>
      <w:r w:rsidR="00536E6A">
        <w:rPr>
          <w:rFonts w:ascii="Times New Roman" w:hAnsi="Times New Roman" w:cs="Times New Roman"/>
        </w:rPr>
        <w:t xml:space="preserve"> (Figures</w:t>
      </w:r>
      <w:r w:rsidR="005A26E2">
        <w:rPr>
          <w:rFonts w:ascii="Times New Roman" w:hAnsi="Times New Roman" w:cs="Times New Roman"/>
        </w:rPr>
        <w:t xml:space="preserve"> 3, 11</w:t>
      </w:r>
      <w:r w:rsidR="00536E6A">
        <w:rPr>
          <w:rFonts w:ascii="Times New Roman" w:hAnsi="Times New Roman" w:cs="Times New Roman"/>
        </w:rPr>
        <w:t xml:space="preserve">). </w:t>
      </w:r>
      <w:r w:rsidR="00300F30">
        <w:rPr>
          <w:rFonts w:ascii="Times New Roman" w:hAnsi="Times New Roman" w:cs="Times New Roman"/>
        </w:rPr>
        <w:t xml:space="preserve">Commercial CPUE </w:t>
      </w:r>
      <w:r w:rsidR="00344B5B">
        <w:rPr>
          <w:rFonts w:ascii="Times New Roman" w:hAnsi="Times New Roman" w:cs="Times New Roman"/>
        </w:rPr>
        <w:t>for</w:t>
      </w:r>
      <w:r w:rsidR="00300F30">
        <w:rPr>
          <w:rFonts w:ascii="Times New Roman" w:hAnsi="Times New Roman" w:cs="Times New Roman"/>
        </w:rPr>
        <w:t xml:space="preserve"> the Waccamaw River from </w:t>
      </w:r>
      <w:r w:rsidR="004865AB">
        <w:rPr>
          <w:rFonts w:ascii="Times New Roman" w:hAnsi="Times New Roman" w:cs="Times New Roman"/>
        </w:rPr>
        <w:t>2001</w:t>
      </w:r>
      <w:r w:rsidR="00300F30">
        <w:rPr>
          <w:rFonts w:ascii="Times New Roman" w:hAnsi="Times New Roman" w:cs="Times New Roman"/>
        </w:rPr>
        <w:t xml:space="preserve"> through 2025 also indicates </w:t>
      </w:r>
      <w:r w:rsidR="00151F23">
        <w:rPr>
          <w:rFonts w:ascii="Times New Roman" w:hAnsi="Times New Roman" w:cs="Times New Roman"/>
        </w:rPr>
        <w:t>an overall decreasing trend, that parallels fishery-independent CPUE in the Waccamaw River</w:t>
      </w:r>
      <w:r w:rsidR="002B6496">
        <w:rPr>
          <w:rFonts w:ascii="Times New Roman" w:hAnsi="Times New Roman" w:cs="Times New Roman"/>
        </w:rPr>
        <w:t xml:space="preserve"> (Figures</w:t>
      </w:r>
      <w:r w:rsidR="00D35181">
        <w:rPr>
          <w:rFonts w:ascii="Times New Roman" w:hAnsi="Times New Roman" w:cs="Times New Roman"/>
        </w:rPr>
        <w:t xml:space="preserve"> 6, 12</w:t>
      </w:r>
      <w:r w:rsidR="002B6496">
        <w:rPr>
          <w:rFonts w:ascii="Times New Roman" w:hAnsi="Times New Roman" w:cs="Times New Roman"/>
        </w:rPr>
        <w:t>).</w:t>
      </w:r>
      <w:r w:rsidR="00520A6C">
        <w:rPr>
          <w:rFonts w:ascii="Times New Roman" w:hAnsi="Times New Roman" w:cs="Times New Roman"/>
        </w:rPr>
        <w:t xml:space="preserve"> However, it </w:t>
      </w:r>
      <w:r w:rsidR="00F57356">
        <w:rPr>
          <w:rFonts w:ascii="Times New Roman" w:hAnsi="Times New Roman" w:cs="Times New Roman"/>
        </w:rPr>
        <w:t xml:space="preserve">did show </w:t>
      </w:r>
      <w:r w:rsidR="00520A6C">
        <w:rPr>
          <w:rFonts w:ascii="Times New Roman" w:hAnsi="Times New Roman" w:cs="Times New Roman"/>
        </w:rPr>
        <w:t xml:space="preserve">an increase </w:t>
      </w:r>
      <w:r w:rsidR="00F57356">
        <w:rPr>
          <w:rFonts w:ascii="Times New Roman" w:hAnsi="Times New Roman" w:cs="Times New Roman"/>
        </w:rPr>
        <w:t>from 2024 rates</w:t>
      </w:r>
      <w:r w:rsidR="00520A6C">
        <w:rPr>
          <w:rFonts w:ascii="Times New Roman" w:hAnsi="Times New Roman" w:cs="Times New Roman"/>
        </w:rPr>
        <w:t>.</w:t>
      </w:r>
      <w:r w:rsidR="002B6496">
        <w:rPr>
          <w:rFonts w:ascii="Times New Roman" w:hAnsi="Times New Roman" w:cs="Times New Roman"/>
        </w:rPr>
        <w:t xml:space="preserve"> Commercial catch rate data for the Great Pee Dee River fishery has been included since American </w:t>
      </w:r>
      <w:r w:rsidR="00746580">
        <w:rPr>
          <w:rFonts w:ascii="Times New Roman" w:hAnsi="Times New Roman" w:cs="Times New Roman"/>
        </w:rPr>
        <w:t xml:space="preserve">shad in the Great Pee Dee River and Waccamaw River are believed to be a </w:t>
      </w:r>
      <w:r w:rsidR="00344B5B">
        <w:rPr>
          <w:rFonts w:ascii="Times New Roman" w:hAnsi="Times New Roman" w:cs="Times New Roman"/>
        </w:rPr>
        <w:t>mixed</w:t>
      </w:r>
      <w:r w:rsidR="00583E87">
        <w:rPr>
          <w:rFonts w:ascii="Times New Roman" w:hAnsi="Times New Roman" w:cs="Times New Roman"/>
        </w:rPr>
        <w:t>-</w:t>
      </w:r>
      <w:r w:rsidR="00344B5B">
        <w:rPr>
          <w:rFonts w:ascii="Times New Roman" w:hAnsi="Times New Roman" w:cs="Times New Roman"/>
        </w:rPr>
        <w:t>stock</w:t>
      </w:r>
      <w:r w:rsidR="00746580">
        <w:rPr>
          <w:rFonts w:ascii="Times New Roman" w:hAnsi="Times New Roman" w:cs="Times New Roman"/>
        </w:rPr>
        <w:t xml:space="preserve"> metapopulation. </w:t>
      </w:r>
    </w:p>
    <w:p w14:paraId="40D31B4E" w14:textId="0AA62EF4" w:rsidR="00746580" w:rsidRPr="00CF346C" w:rsidRDefault="00746580" w:rsidP="00762C13">
      <w:pPr>
        <w:spacing w:after="0" w:line="360" w:lineRule="auto"/>
        <w:jc w:val="both"/>
        <w:rPr>
          <w:rFonts w:ascii="Times New Roman" w:hAnsi="Times New Roman" w:cs="Times New Roman"/>
        </w:rPr>
      </w:pPr>
      <w:r>
        <w:rPr>
          <w:rFonts w:ascii="Times New Roman" w:hAnsi="Times New Roman" w:cs="Times New Roman"/>
        </w:rPr>
        <w:t xml:space="preserve">CPUE trends have </w:t>
      </w:r>
      <w:r w:rsidR="00BE14DF">
        <w:rPr>
          <w:rFonts w:ascii="Times New Roman" w:hAnsi="Times New Roman" w:cs="Times New Roman"/>
        </w:rPr>
        <w:t>increased from 2001 through 2022 in the Great Pee Dee River but declined sharply</w:t>
      </w:r>
      <w:r w:rsidR="006406CC">
        <w:rPr>
          <w:rFonts w:ascii="Times New Roman" w:hAnsi="Times New Roman" w:cs="Times New Roman"/>
        </w:rPr>
        <w:t xml:space="preserve"> in 2023 through 2025 from the 2022 peak (Figure </w:t>
      </w:r>
      <w:r w:rsidR="00D35181">
        <w:rPr>
          <w:rFonts w:ascii="Times New Roman" w:hAnsi="Times New Roman" w:cs="Times New Roman"/>
        </w:rPr>
        <w:t>13</w:t>
      </w:r>
      <w:r w:rsidR="006406CC">
        <w:rPr>
          <w:rFonts w:ascii="Times New Roman" w:hAnsi="Times New Roman" w:cs="Times New Roman"/>
        </w:rPr>
        <w:t>).</w:t>
      </w:r>
      <w:r w:rsidR="00147992">
        <w:rPr>
          <w:rFonts w:ascii="Times New Roman" w:hAnsi="Times New Roman" w:cs="Times New Roman"/>
        </w:rPr>
        <w:t xml:space="preserve"> This could be </w:t>
      </w:r>
      <w:r w:rsidR="006641E7">
        <w:rPr>
          <w:rFonts w:ascii="Times New Roman" w:hAnsi="Times New Roman" w:cs="Times New Roman"/>
        </w:rPr>
        <w:t xml:space="preserve">the </w:t>
      </w:r>
      <w:r w:rsidR="00147992">
        <w:rPr>
          <w:rFonts w:ascii="Times New Roman" w:hAnsi="Times New Roman" w:cs="Times New Roman"/>
        </w:rPr>
        <w:t>result of various speculative factors including fishermen taking preference to this river over the Waccamaw river and vice versa due to potentially higher abundance and catch rates, and more ideal flow rates from year to year.</w:t>
      </w:r>
      <w:r w:rsidR="00C856D8">
        <w:rPr>
          <w:rFonts w:ascii="Times New Roman" w:hAnsi="Times New Roman" w:cs="Times New Roman"/>
        </w:rPr>
        <w:t xml:space="preserve"> Among the three rivers referenced above, total commercial American shad permits have</w:t>
      </w:r>
      <w:r w:rsidR="00946553">
        <w:rPr>
          <w:rFonts w:ascii="Times New Roman" w:hAnsi="Times New Roman" w:cs="Times New Roman"/>
        </w:rPr>
        <w:t xml:space="preserve"> dropped from </w:t>
      </w:r>
      <w:r w:rsidR="009A04FD">
        <w:rPr>
          <w:rFonts w:ascii="Times New Roman" w:hAnsi="Times New Roman" w:cs="Times New Roman"/>
        </w:rPr>
        <w:t>74 permits in 2001 to 2</w:t>
      </w:r>
      <w:r w:rsidR="0097476A">
        <w:rPr>
          <w:rFonts w:ascii="Times New Roman" w:hAnsi="Times New Roman" w:cs="Times New Roman"/>
        </w:rPr>
        <w:t xml:space="preserve">7 permits in 2025. There was a </w:t>
      </w:r>
      <w:r w:rsidR="00D35030">
        <w:rPr>
          <w:rFonts w:ascii="Times New Roman" w:hAnsi="Times New Roman" w:cs="Times New Roman"/>
        </w:rPr>
        <w:t>slight</w:t>
      </w:r>
      <w:r w:rsidR="0097476A">
        <w:rPr>
          <w:rFonts w:ascii="Times New Roman" w:hAnsi="Times New Roman" w:cs="Times New Roman"/>
        </w:rPr>
        <w:t xml:space="preserve"> increase in permits from the previous year.</w:t>
      </w:r>
      <w:r w:rsidR="0029728E">
        <w:rPr>
          <w:rFonts w:ascii="Times New Roman" w:hAnsi="Times New Roman" w:cs="Times New Roman"/>
        </w:rPr>
        <w:t xml:space="preserve"> Fluctuating levels of annual commercial fishery catch are well documented in shad fisheries along the east coast (ASMFC 2020). However, landings have continued to show an overall decreasing trend over the recent time series. Because of this general decline in shad populations across SC, in </w:t>
      </w:r>
      <w:r w:rsidR="00EA4C58">
        <w:rPr>
          <w:rFonts w:ascii="Times New Roman" w:hAnsi="Times New Roman" w:cs="Times New Roman"/>
        </w:rPr>
        <w:t xml:space="preserve">2024 SCDNR decided to further restrict these fisheries to meet conservation mandates, and changes were implemented in the 2025 commercial fishing season. </w:t>
      </w:r>
      <w:r w:rsidR="00F57356">
        <w:rPr>
          <w:rFonts w:ascii="Times New Roman" w:hAnsi="Times New Roman" w:cs="Times New Roman"/>
        </w:rPr>
        <w:t xml:space="preserve">Additional changes are planned for the 2027 commercial fishing season. </w:t>
      </w:r>
    </w:p>
    <w:p w14:paraId="6D88C8BA" w14:textId="5AEFE3E9" w:rsidR="004053CB" w:rsidRDefault="00600818" w:rsidP="00B03DA0">
      <w:pPr>
        <w:spacing w:line="360" w:lineRule="auto"/>
        <w:jc w:val="both"/>
        <w:rPr>
          <w:rFonts w:ascii="Times New Roman" w:hAnsi="Times New Roman" w:cs="Times New Roman"/>
          <w:b/>
          <w:bCs/>
          <w:u w:val="single"/>
        </w:rPr>
      </w:pPr>
      <w:r>
        <w:rPr>
          <w:noProof/>
        </w:rPr>
        <w:lastRenderedPageBreak/>
        <w:drawing>
          <wp:inline distT="0" distB="0" distL="0" distR="0" wp14:anchorId="40074141" wp14:editId="79324E40">
            <wp:extent cx="5943600" cy="3943350"/>
            <wp:effectExtent l="0" t="0" r="0" b="0"/>
            <wp:docPr id="1819405623" name="Chart 1">
              <a:extLst xmlns:a="http://schemas.openxmlformats.org/drawingml/2006/main">
                <a:ext uri="{FF2B5EF4-FFF2-40B4-BE49-F238E27FC236}">
                  <a16:creationId xmlns:a16="http://schemas.microsoft.com/office/drawing/2014/main" id="{96791B38-F20B-705F-A2C8-D851B5F93B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D38D387" w14:textId="7AEA20DB" w:rsidR="0090771C" w:rsidRDefault="0090771C" w:rsidP="00762C13">
      <w:pPr>
        <w:pStyle w:val="Heading3"/>
        <w:spacing w:after="200" w:line="240" w:lineRule="auto"/>
      </w:pPr>
      <w:r w:rsidRPr="00341B13">
        <w:t xml:space="preserve">Figure </w:t>
      </w:r>
      <w:r>
        <w:t>1</w:t>
      </w:r>
      <w:r w:rsidR="00E31C20">
        <w:t>3</w:t>
      </w:r>
      <w:r w:rsidRPr="00341B13">
        <w:t xml:space="preserve">. </w:t>
      </w:r>
      <w:r>
        <w:t xml:space="preserve">Estimated commercial fishery harvest CPUE for American shad on the Santee River from 2001–2025, after mandatory reporting was instituted. </w:t>
      </w:r>
    </w:p>
    <w:p w14:paraId="6D1894D3" w14:textId="77777777" w:rsidR="0090771C" w:rsidRDefault="0090771C" w:rsidP="00B03DA0">
      <w:pPr>
        <w:spacing w:line="360" w:lineRule="auto"/>
        <w:jc w:val="both"/>
        <w:rPr>
          <w:rFonts w:ascii="Times New Roman" w:hAnsi="Times New Roman" w:cs="Times New Roman"/>
          <w:b/>
          <w:bCs/>
          <w:u w:val="single"/>
        </w:rPr>
      </w:pPr>
    </w:p>
    <w:p w14:paraId="32E8921F" w14:textId="64F2204B" w:rsidR="00481932" w:rsidRDefault="00E9702E" w:rsidP="00B03DA0">
      <w:pPr>
        <w:spacing w:line="360" w:lineRule="auto"/>
        <w:jc w:val="both"/>
        <w:rPr>
          <w:rFonts w:ascii="Times New Roman" w:hAnsi="Times New Roman" w:cs="Times New Roman"/>
          <w:sz w:val="20"/>
          <w:szCs w:val="20"/>
        </w:rPr>
      </w:pPr>
      <w:r>
        <w:rPr>
          <w:noProof/>
        </w:rPr>
        <w:lastRenderedPageBreak/>
        <w:drawing>
          <wp:inline distT="0" distB="0" distL="0" distR="0" wp14:anchorId="37CDB823" wp14:editId="29FB6450">
            <wp:extent cx="5943600" cy="3315694"/>
            <wp:effectExtent l="0" t="0" r="0" b="0"/>
            <wp:docPr id="281033854" name="Chart 1">
              <a:extLst xmlns:a="http://schemas.openxmlformats.org/drawingml/2006/main">
                <a:ext uri="{FF2B5EF4-FFF2-40B4-BE49-F238E27FC236}">
                  <a16:creationId xmlns:a16="http://schemas.microsoft.com/office/drawing/2014/main" id="{88BCD0E9-5D35-060F-D366-8B653C888E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97F8DE4" w14:textId="7776B275" w:rsidR="00E9702E" w:rsidRDefault="00E9702E" w:rsidP="00762C13">
      <w:pPr>
        <w:pStyle w:val="Heading3"/>
        <w:spacing w:after="200" w:line="240" w:lineRule="auto"/>
      </w:pPr>
      <w:r w:rsidRPr="00E9702E">
        <w:t xml:space="preserve">Figure </w:t>
      </w:r>
      <w:r w:rsidR="00D77FAE">
        <w:t>1</w:t>
      </w:r>
      <w:r w:rsidR="00E31C20">
        <w:t>4</w:t>
      </w:r>
      <w:r w:rsidRPr="00E9702E">
        <w:t xml:space="preserve">. Estimated commercial fishery harvest CPUE for American shad on the </w:t>
      </w:r>
      <w:r>
        <w:t>Waccamaw</w:t>
      </w:r>
      <w:r w:rsidRPr="00E9702E">
        <w:t xml:space="preserve"> River from 2001</w:t>
      </w:r>
      <w:r w:rsidR="004B4469">
        <w:t>–</w:t>
      </w:r>
      <w:r w:rsidRPr="00E9702E">
        <w:t>2025, after mandatory reporting was instituted.</w:t>
      </w:r>
    </w:p>
    <w:p w14:paraId="382F0862" w14:textId="77777777" w:rsidR="00A349DB" w:rsidRPr="00A349DB" w:rsidRDefault="00A349DB" w:rsidP="00A349DB"/>
    <w:p w14:paraId="76958921" w14:textId="782A9CFE" w:rsidR="00C66A05" w:rsidRDefault="00C66A05" w:rsidP="00B03DA0">
      <w:pPr>
        <w:spacing w:line="360" w:lineRule="auto"/>
        <w:jc w:val="both"/>
        <w:rPr>
          <w:rFonts w:ascii="Times New Roman" w:hAnsi="Times New Roman" w:cs="Times New Roman"/>
          <w:sz w:val="20"/>
          <w:szCs w:val="20"/>
        </w:rPr>
      </w:pPr>
      <w:r>
        <w:rPr>
          <w:noProof/>
        </w:rPr>
        <w:drawing>
          <wp:inline distT="0" distB="0" distL="0" distR="0" wp14:anchorId="15D5AA6C" wp14:editId="1523EA97">
            <wp:extent cx="5943600" cy="3178810"/>
            <wp:effectExtent l="0" t="0" r="0" b="2540"/>
            <wp:docPr id="1562543107" name="Chart 1">
              <a:extLst xmlns:a="http://schemas.openxmlformats.org/drawingml/2006/main">
                <a:ext uri="{FF2B5EF4-FFF2-40B4-BE49-F238E27FC236}">
                  <a16:creationId xmlns:a16="http://schemas.microsoft.com/office/drawing/2014/main" id="{9E329F5C-B304-0587-5375-E398E104A1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01C68E0" w14:textId="707C3A1B" w:rsidR="00C66A05" w:rsidRDefault="00650A23" w:rsidP="00762C13">
      <w:pPr>
        <w:pStyle w:val="Heading3"/>
        <w:spacing w:after="200" w:line="240" w:lineRule="auto"/>
      </w:pPr>
      <w:r w:rsidRPr="00650A23">
        <w:t xml:space="preserve">Figure </w:t>
      </w:r>
      <w:r w:rsidR="00D77FAE">
        <w:t>1</w:t>
      </w:r>
      <w:r w:rsidR="00E31C20">
        <w:t>5</w:t>
      </w:r>
      <w:r w:rsidRPr="00650A23">
        <w:t xml:space="preserve">. Estimated commercial fishery harvest CPUE for American shad on the </w:t>
      </w:r>
      <w:r w:rsidR="00275ED8">
        <w:t>Great Pee Dee</w:t>
      </w:r>
      <w:r w:rsidRPr="00650A23">
        <w:t xml:space="preserve"> River from 2001</w:t>
      </w:r>
      <w:r w:rsidR="004B4469">
        <w:t>–</w:t>
      </w:r>
      <w:r w:rsidRPr="00650A23">
        <w:t>2025, after mandatory reporting was instituted.</w:t>
      </w:r>
    </w:p>
    <w:p w14:paraId="79FA4647" w14:textId="77777777" w:rsidR="0090771C" w:rsidRPr="0090771C" w:rsidRDefault="0090771C" w:rsidP="00762C13">
      <w:pPr>
        <w:spacing w:after="0" w:line="360" w:lineRule="auto"/>
      </w:pPr>
    </w:p>
    <w:p w14:paraId="37B66C83" w14:textId="72F9D5FA" w:rsidR="008F1759" w:rsidRPr="008F1759" w:rsidRDefault="008F1759" w:rsidP="00762C13">
      <w:pPr>
        <w:spacing w:after="0" w:line="360" w:lineRule="auto"/>
        <w:rPr>
          <w:rFonts w:ascii="Times New Roman" w:eastAsia="Calibri" w:hAnsi="Times New Roman" w:cs="Times New Roman"/>
          <w:i/>
          <w:iCs/>
          <w:kern w:val="0"/>
          <w14:ligatures w14:val="none"/>
        </w:rPr>
      </w:pPr>
      <w:r w:rsidRPr="008F1759">
        <w:rPr>
          <w:rFonts w:ascii="Times New Roman" w:eastAsia="Calibri" w:hAnsi="Times New Roman" w:cs="Times New Roman"/>
          <w:i/>
          <w:iCs/>
          <w:kern w:val="0"/>
          <w14:ligatures w14:val="none"/>
        </w:rPr>
        <w:lastRenderedPageBreak/>
        <w:t xml:space="preserve">Juvenile </w:t>
      </w:r>
      <w:r w:rsidR="00A349DB">
        <w:rPr>
          <w:rFonts w:ascii="Times New Roman" w:eastAsia="Calibri" w:hAnsi="Times New Roman" w:cs="Times New Roman"/>
          <w:i/>
          <w:iCs/>
          <w:kern w:val="0"/>
          <w14:ligatures w14:val="none"/>
        </w:rPr>
        <w:t xml:space="preserve">American </w:t>
      </w:r>
      <w:r w:rsidRPr="008F1759">
        <w:rPr>
          <w:rFonts w:ascii="Times New Roman" w:eastAsia="Calibri" w:hAnsi="Times New Roman" w:cs="Times New Roman"/>
          <w:i/>
          <w:iCs/>
          <w:kern w:val="0"/>
          <w14:ligatures w14:val="none"/>
        </w:rPr>
        <w:t>Shad Sampling</w:t>
      </w:r>
    </w:p>
    <w:p w14:paraId="151E23C1" w14:textId="55039B41" w:rsidR="0010206A" w:rsidRDefault="008F1759" w:rsidP="0010206A">
      <w:pPr>
        <w:pStyle w:val="BodyText"/>
        <w:spacing w:line="360" w:lineRule="auto"/>
        <w:ind w:left="0" w:right="187"/>
        <w:jc w:val="both"/>
        <w:rPr>
          <w:rFonts w:cs="Times New Roman"/>
        </w:rPr>
      </w:pPr>
      <w:bookmarkStart w:id="2" w:name="_Hlk118972513"/>
      <w:r w:rsidRPr="008D4A52">
        <w:rPr>
          <w:rFonts w:cs="Times New Roman"/>
        </w:rPr>
        <w:t xml:space="preserve">As part of requirements for the SC’s shad fisheries sustainability plan, </w:t>
      </w:r>
      <w:r w:rsidR="002F31A5">
        <w:rPr>
          <w:rFonts w:cs="Times New Roman"/>
        </w:rPr>
        <w:t xml:space="preserve">juvenile American shad monitoring occurred in </w:t>
      </w:r>
      <w:r w:rsidRPr="008D4A52">
        <w:rPr>
          <w:rFonts w:cs="Times New Roman"/>
        </w:rPr>
        <w:t xml:space="preserve">the Santee Basin </w:t>
      </w:r>
      <w:r w:rsidR="002F31A5">
        <w:rPr>
          <w:rFonts w:cs="Times New Roman"/>
        </w:rPr>
        <w:t>in 2025</w:t>
      </w:r>
      <w:r w:rsidRPr="008D4A52">
        <w:rPr>
          <w:rFonts w:cs="Times New Roman"/>
        </w:rPr>
        <w:t xml:space="preserve">. </w:t>
      </w:r>
      <w:r w:rsidR="0092193C" w:rsidRPr="008D4A52">
        <w:rPr>
          <w:rFonts w:cs="Times New Roman"/>
          <w:spacing w:val="-2"/>
        </w:rPr>
        <w:t>Juvenile</w:t>
      </w:r>
      <w:r w:rsidR="0092193C" w:rsidRPr="008D4A52">
        <w:rPr>
          <w:rFonts w:cs="Times New Roman"/>
          <w:spacing w:val="6"/>
        </w:rPr>
        <w:t xml:space="preserve"> </w:t>
      </w:r>
      <w:r w:rsidR="0092193C" w:rsidRPr="006E4305">
        <w:rPr>
          <w:rFonts w:cs="Times New Roman"/>
          <w:spacing w:val="-1"/>
        </w:rPr>
        <w:t>shad</w:t>
      </w:r>
      <w:r w:rsidR="0092193C" w:rsidRPr="006E4305">
        <w:rPr>
          <w:rFonts w:cs="Times New Roman"/>
          <w:spacing w:val="2"/>
        </w:rPr>
        <w:t xml:space="preserve"> </w:t>
      </w:r>
      <w:r w:rsidR="0092193C" w:rsidRPr="006E4305">
        <w:rPr>
          <w:rFonts w:cs="Times New Roman"/>
          <w:spacing w:val="-1"/>
        </w:rPr>
        <w:t>were</w:t>
      </w:r>
      <w:r w:rsidR="0092193C" w:rsidRPr="006E4305">
        <w:rPr>
          <w:rFonts w:cs="Times New Roman"/>
          <w:spacing w:val="1"/>
        </w:rPr>
        <w:t xml:space="preserve"> </w:t>
      </w:r>
      <w:r w:rsidR="0092193C" w:rsidRPr="006E4305">
        <w:rPr>
          <w:rFonts w:cs="Times New Roman"/>
          <w:spacing w:val="-1"/>
        </w:rPr>
        <w:t>collected</w:t>
      </w:r>
      <w:r w:rsidR="0092193C" w:rsidRPr="006E4305">
        <w:rPr>
          <w:rFonts w:cs="Times New Roman"/>
          <w:spacing w:val="5"/>
        </w:rPr>
        <w:t xml:space="preserve"> </w:t>
      </w:r>
      <w:r w:rsidR="0092193C" w:rsidRPr="006E4305">
        <w:rPr>
          <w:rFonts w:cs="Times New Roman"/>
        </w:rPr>
        <w:t>from</w:t>
      </w:r>
      <w:r w:rsidR="0092193C" w:rsidRPr="006E4305">
        <w:rPr>
          <w:rFonts w:cs="Times New Roman"/>
          <w:spacing w:val="-6"/>
        </w:rPr>
        <w:t xml:space="preserve"> </w:t>
      </w:r>
      <w:r w:rsidR="0092193C">
        <w:rPr>
          <w:rFonts w:cs="Times New Roman"/>
          <w:spacing w:val="-1"/>
        </w:rPr>
        <w:t>June 2</w:t>
      </w:r>
      <w:r w:rsidR="0092193C" w:rsidRPr="006E4305">
        <w:rPr>
          <w:rFonts w:cs="Times New Roman"/>
          <w:spacing w:val="2"/>
        </w:rPr>
        <w:t xml:space="preserve"> </w:t>
      </w:r>
      <w:r w:rsidR="0092193C" w:rsidRPr="006E4305">
        <w:rPr>
          <w:rFonts w:cs="Times New Roman"/>
        </w:rPr>
        <w:t>to</w:t>
      </w:r>
      <w:r w:rsidR="0092193C" w:rsidRPr="006E4305">
        <w:rPr>
          <w:rFonts w:cs="Times New Roman"/>
          <w:spacing w:val="2"/>
        </w:rPr>
        <w:t xml:space="preserve"> </w:t>
      </w:r>
      <w:r w:rsidR="0092193C" w:rsidRPr="006E4305">
        <w:rPr>
          <w:rFonts w:cs="Times New Roman"/>
          <w:spacing w:val="-1"/>
        </w:rPr>
        <w:t xml:space="preserve">October </w:t>
      </w:r>
      <w:r w:rsidR="002F31A5">
        <w:rPr>
          <w:rFonts w:cs="Times New Roman"/>
          <w:spacing w:val="-1"/>
        </w:rPr>
        <w:t>22</w:t>
      </w:r>
      <w:r w:rsidR="0092193C" w:rsidRPr="006E4305">
        <w:rPr>
          <w:rFonts w:cs="Times New Roman"/>
          <w:spacing w:val="-1"/>
        </w:rPr>
        <w:t xml:space="preserve">, </w:t>
      </w:r>
      <w:r w:rsidR="0092193C">
        <w:rPr>
          <w:rFonts w:cs="Times New Roman"/>
          <w:spacing w:val="-1"/>
        </w:rPr>
        <w:t>2025</w:t>
      </w:r>
      <w:r w:rsidR="0092193C" w:rsidRPr="002C0E82">
        <w:rPr>
          <w:rFonts w:cs="Times New Roman"/>
        </w:rPr>
        <w:t>. In</w:t>
      </w:r>
      <w:r w:rsidR="0092193C" w:rsidRPr="002C0E82">
        <w:rPr>
          <w:rFonts w:cs="Times New Roman"/>
          <w:spacing w:val="-3"/>
        </w:rPr>
        <w:t xml:space="preserve"> </w:t>
      </w:r>
      <w:r w:rsidR="0092193C" w:rsidRPr="002C0E82">
        <w:rPr>
          <w:rFonts w:cs="Times New Roman"/>
          <w:spacing w:val="-1"/>
        </w:rPr>
        <w:t>total,</w:t>
      </w:r>
      <w:r w:rsidR="0092193C" w:rsidRPr="002C0E82">
        <w:rPr>
          <w:rFonts w:cs="Times New Roman"/>
          <w:spacing w:val="6"/>
        </w:rPr>
        <w:t xml:space="preserve"> </w:t>
      </w:r>
      <w:r w:rsidR="002F31A5">
        <w:rPr>
          <w:rFonts w:cs="Times New Roman"/>
          <w:spacing w:val="6"/>
        </w:rPr>
        <w:t>391</w:t>
      </w:r>
      <w:r w:rsidR="0092193C">
        <w:rPr>
          <w:rFonts w:cs="Times New Roman"/>
          <w:spacing w:val="6"/>
        </w:rPr>
        <w:t xml:space="preserve"> </w:t>
      </w:r>
      <w:r w:rsidR="0092193C" w:rsidRPr="002C0E82">
        <w:rPr>
          <w:rFonts w:cs="Times New Roman"/>
          <w:spacing w:val="-1"/>
        </w:rPr>
        <w:t>juvenile</w:t>
      </w:r>
      <w:r w:rsidR="0092193C" w:rsidRPr="002C0E82">
        <w:rPr>
          <w:rFonts w:cs="Times New Roman"/>
          <w:spacing w:val="1"/>
        </w:rPr>
        <w:t xml:space="preserve"> </w:t>
      </w:r>
      <w:r w:rsidR="008D4A52">
        <w:rPr>
          <w:rFonts w:cs="Times New Roman"/>
          <w:spacing w:val="-3"/>
        </w:rPr>
        <w:t>American shad</w:t>
      </w:r>
      <w:r w:rsidR="0092193C" w:rsidRPr="002C0E82">
        <w:rPr>
          <w:rFonts w:cs="Times New Roman"/>
          <w:spacing w:val="2"/>
        </w:rPr>
        <w:t xml:space="preserve"> </w:t>
      </w:r>
      <w:r w:rsidR="0092193C" w:rsidRPr="002C0E82">
        <w:rPr>
          <w:rFonts w:cs="Times New Roman"/>
          <w:spacing w:val="-1"/>
        </w:rPr>
        <w:t>were</w:t>
      </w:r>
      <w:r w:rsidR="0092193C" w:rsidRPr="002C0E82">
        <w:rPr>
          <w:rFonts w:cs="Times New Roman"/>
          <w:spacing w:val="76"/>
        </w:rPr>
        <w:t xml:space="preserve"> </w:t>
      </w:r>
      <w:r w:rsidR="0092193C" w:rsidRPr="002C0E82">
        <w:rPr>
          <w:rFonts w:cs="Times New Roman"/>
          <w:spacing w:val="-1"/>
        </w:rPr>
        <w:t>collected</w:t>
      </w:r>
      <w:r w:rsidR="0092193C">
        <w:rPr>
          <w:rFonts w:cs="Times New Roman"/>
          <w:spacing w:val="6"/>
        </w:rPr>
        <w:t xml:space="preserve"> </w:t>
      </w:r>
      <w:r w:rsidR="0092193C" w:rsidRPr="002C0E82">
        <w:rPr>
          <w:rFonts w:cs="Times New Roman"/>
          <w:spacing w:val="2"/>
        </w:rPr>
        <w:t xml:space="preserve">from </w:t>
      </w:r>
      <w:r w:rsidR="002F31A5">
        <w:rPr>
          <w:rFonts w:cs="Times New Roman"/>
          <w:spacing w:val="-6"/>
        </w:rPr>
        <w:t>50,267</w:t>
      </w:r>
      <w:r w:rsidR="0092193C">
        <w:rPr>
          <w:rFonts w:cs="Times New Roman"/>
          <w:spacing w:val="-6"/>
        </w:rPr>
        <w:t xml:space="preserve"> </w:t>
      </w:r>
      <w:r w:rsidR="0092193C" w:rsidRPr="002C0E82">
        <w:rPr>
          <w:rFonts w:cs="Times New Roman"/>
        </w:rPr>
        <w:t>seconds</w:t>
      </w:r>
      <w:r w:rsidR="0092193C" w:rsidRPr="002C0E82">
        <w:rPr>
          <w:rFonts w:cs="Times New Roman"/>
          <w:spacing w:val="-5"/>
        </w:rPr>
        <w:t xml:space="preserve"> </w:t>
      </w:r>
      <w:r w:rsidR="0092193C" w:rsidRPr="002C0E82">
        <w:rPr>
          <w:rFonts w:cs="Times New Roman"/>
          <w:spacing w:val="2"/>
        </w:rPr>
        <w:t>of</w:t>
      </w:r>
      <w:r w:rsidR="0092193C" w:rsidRPr="002C0E82">
        <w:rPr>
          <w:rFonts w:cs="Times New Roman"/>
          <w:spacing w:val="-6"/>
        </w:rPr>
        <w:t xml:space="preserve"> electrofishing</w:t>
      </w:r>
      <w:r w:rsidR="0092193C" w:rsidRPr="002C0E82">
        <w:rPr>
          <w:rFonts w:cs="Times New Roman"/>
          <w:spacing w:val="-3"/>
        </w:rPr>
        <w:t xml:space="preserve"> </w:t>
      </w:r>
      <w:r w:rsidR="0092193C" w:rsidRPr="002C0E82">
        <w:rPr>
          <w:rFonts w:cs="Times New Roman"/>
          <w:spacing w:val="-2"/>
        </w:rPr>
        <w:t>time</w:t>
      </w:r>
      <w:r w:rsidR="0092193C">
        <w:rPr>
          <w:rFonts w:cs="Times New Roman"/>
          <w:spacing w:val="-2"/>
        </w:rPr>
        <w:t xml:space="preserve">, with greater overall catchability from the Santee sites compared to the Congaree sites. Total catch per site and arithmetic mean catch per minute were calculated </w:t>
      </w:r>
      <w:r w:rsidR="0092193C" w:rsidRPr="002C0E82">
        <w:rPr>
          <w:rFonts w:cs="Times New Roman"/>
          <w:spacing w:val="-1"/>
        </w:rPr>
        <w:t>(Table</w:t>
      </w:r>
      <w:r w:rsidR="0092193C" w:rsidRPr="002C0E82">
        <w:rPr>
          <w:rFonts w:cs="Times New Roman"/>
          <w:spacing w:val="1"/>
        </w:rPr>
        <w:t xml:space="preserve"> </w:t>
      </w:r>
      <w:r w:rsidR="0092193C" w:rsidRPr="002C0E82">
        <w:rPr>
          <w:rFonts w:cs="Times New Roman"/>
        </w:rPr>
        <w:t xml:space="preserve">1). </w:t>
      </w:r>
      <w:r w:rsidR="0092193C">
        <w:rPr>
          <w:rFonts w:cs="Times New Roman"/>
        </w:rPr>
        <w:t>Additionally, electrofishing efforts resulted in the collection of several non-targeted species. Due to sampling efforts being divided between different crews, species identification of shiners, minnows, and darters was not consistent with prior efforts, and such species were not included in frequency counts. The resulting catch for the most abundant species totaled 2,</w:t>
      </w:r>
      <w:r w:rsidR="00FA01B1">
        <w:rPr>
          <w:rFonts w:cs="Times New Roman"/>
        </w:rPr>
        <w:t>593</w:t>
      </w:r>
      <w:r w:rsidR="0092193C">
        <w:rPr>
          <w:rFonts w:cs="Times New Roman"/>
        </w:rPr>
        <w:t xml:space="preserve"> fish (Table 2). </w:t>
      </w:r>
      <w:r w:rsidR="0092193C" w:rsidRPr="002C0E82">
        <w:rPr>
          <w:rFonts w:cs="Times New Roman"/>
          <w:spacing w:val="-1"/>
        </w:rPr>
        <w:t>Collected</w:t>
      </w:r>
      <w:r w:rsidR="0092193C" w:rsidRPr="002C0E82">
        <w:rPr>
          <w:rFonts w:cs="Times New Roman"/>
          <w:spacing w:val="2"/>
        </w:rPr>
        <w:t xml:space="preserve"> </w:t>
      </w:r>
      <w:r w:rsidR="0092193C" w:rsidRPr="002C0E82">
        <w:rPr>
          <w:rFonts w:cs="Times New Roman"/>
          <w:spacing w:val="-1"/>
        </w:rPr>
        <w:t>juvenile</w:t>
      </w:r>
      <w:r w:rsidR="0092193C" w:rsidRPr="002C0E82">
        <w:rPr>
          <w:rFonts w:cs="Times New Roman"/>
          <w:spacing w:val="1"/>
        </w:rPr>
        <w:t xml:space="preserve"> </w:t>
      </w:r>
      <w:r w:rsidR="008D4A52">
        <w:rPr>
          <w:rFonts w:cs="Times New Roman"/>
          <w:spacing w:val="-3"/>
        </w:rPr>
        <w:t>American shad</w:t>
      </w:r>
      <w:r w:rsidR="008D4A52" w:rsidRPr="002C0E82">
        <w:rPr>
          <w:rFonts w:cs="Times New Roman"/>
          <w:spacing w:val="2"/>
        </w:rPr>
        <w:t xml:space="preserve"> </w:t>
      </w:r>
      <w:r w:rsidR="0092193C" w:rsidRPr="002C0E82">
        <w:rPr>
          <w:rFonts w:cs="Times New Roman"/>
          <w:spacing w:val="-1"/>
        </w:rPr>
        <w:t>ranged</w:t>
      </w:r>
      <w:r w:rsidR="0092193C" w:rsidRPr="002C0E82">
        <w:rPr>
          <w:rFonts w:cs="Times New Roman"/>
          <w:spacing w:val="2"/>
        </w:rPr>
        <w:t xml:space="preserve"> from </w:t>
      </w:r>
      <w:r w:rsidR="0092193C">
        <w:rPr>
          <w:rFonts w:cs="Times New Roman"/>
          <w:spacing w:val="2"/>
        </w:rPr>
        <w:t xml:space="preserve">31-205 </w:t>
      </w:r>
      <w:r w:rsidR="0092193C" w:rsidRPr="002C0E82">
        <w:rPr>
          <w:rFonts w:cs="Times New Roman"/>
          <w:spacing w:val="-5"/>
        </w:rPr>
        <w:t>mm</w:t>
      </w:r>
      <w:r w:rsidR="0092193C">
        <w:rPr>
          <w:rFonts w:cs="Times New Roman"/>
          <w:spacing w:val="-5"/>
        </w:rPr>
        <w:t xml:space="preserve"> (</w:t>
      </w:r>
      <w:r w:rsidR="0092193C" w:rsidRPr="002C0E82">
        <w:rPr>
          <w:rFonts w:cs="Times New Roman"/>
        </w:rPr>
        <w:t>total</w:t>
      </w:r>
      <w:r w:rsidR="0092193C" w:rsidRPr="002C0E82">
        <w:rPr>
          <w:rFonts w:cs="Times New Roman"/>
          <w:spacing w:val="-3"/>
        </w:rPr>
        <w:t xml:space="preserve"> </w:t>
      </w:r>
      <w:r w:rsidR="0092193C" w:rsidRPr="002C0E82">
        <w:rPr>
          <w:rFonts w:cs="Times New Roman"/>
          <w:spacing w:val="-1"/>
        </w:rPr>
        <w:t>length</w:t>
      </w:r>
      <w:r w:rsidR="0092193C">
        <w:rPr>
          <w:rFonts w:cs="Times New Roman"/>
          <w:spacing w:val="-1"/>
        </w:rPr>
        <w:t xml:space="preserve">), and up to 20 </w:t>
      </w:r>
      <w:r w:rsidR="008D4A52">
        <w:rPr>
          <w:rFonts w:cs="Times New Roman"/>
          <w:spacing w:val="-3"/>
        </w:rPr>
        <w:t>American shad</w:t>
      </w:r>
      <w:r w:rsidR="008D4A52" w:rsidRPr="002C0E82">
        <w:rPr>
          <w:rFonts w:cs="Times New Roman"/>
          <w:spacing w:val="2"/>
        </w:rPr>
        <w:t xml:space="preserve"> </w:t>
      </w:r>
      <w:r w:rsidR="0092193C">
        <w:rPr>
          <w:rFonts w:cs="Times New Roman"/>
          <w:spacing w:val="-1"/>
        </w:rPr>
        <w:t>were collected per site for later fin clip extraction</w:t>
      </w:r>
      <w:r w:rsidR="0092193C" w:rsidRPr="002C0E82">
        <w:rPr>
          <w:rFonts w:cs="Times New Roman"/>
          <w:spacing w:val="-1"/>
        </w:rPr>
        <w:t>.</w:t>
      </w:r>
      <w:r w:rsidR="0092193C" w:rsidRPr="002C0E82">
        <w:rPr>
          <w:rFonts w:cs="Times New Roman"/>
        </w:rPr>
        <w:t xml:space="preserve"> Observed ranges for water quality parameters during sampling were as follows: temperature, </w:t>
      </w:r>
      <w:r w:rsidR="000C4B5C">
        <w:rPr>
          <w:rFonts w:cs="Times New Roman"/>
        </w:rPr>
        <w:t>18.8</w:t>
      </w:r>
      <w:r w:rsidR="0092193C">
        <w:rPr>
          <w:rFonts w:cs="Times New Roman"/>
        </w:rPr>
        <w:t>–25.6</w:t>
      </w:r>
      <w:r w:rsidR="0092193C" w:rsidRPr="002C0E82">
        <w:t>°</w:t>
      </w:r>
      <w:r w:rsidR="0092193C" w:rsidRPr="002C0E82">
        <w:rPr>
          <w:rFonts w:cs="Times New Roman"/>
        </w:rPr>
        <w:t xml:space="preserve">C; dissolved oxygen, </w:t>
      </w:r>
      <w:r w:rsidR="0092193C">
        <w:rPr>
          <w:rFonts w:cs="Times New Roman"/>
        </w:rPr>
        <w:t>3.06*–</w:t>
      </w:r>
      <w:r w:rsidR="000C4B5C">
        <w:rPr>
          <w:rFonts w:cs="Times New Roman"/>
        </w:rPr>
        <w:t>8.42</w:t>
      </w:r>
      <w:r w:rsidR="0092193C">
        <w:rPr>
          <w:rFonts w:cs="Times New Roman"/>
        </w:rPr>
        <w:t xml:space="preserve"> </w:t>
      </w:r>
      <w:r w:rsidR="0092193C" w:rsidRPr="002C0E82">
        <w:rPr>
          <w:rFonts w:cs="Times New Roman"/>
        </w:rPr>
        <w:t xml:space="preserve">mg/L; conductivity, </w:t>
      </w:r>
      <w:r w:rsidR="0092193C">
        <w:rPr>
          <w:rFonts w:cs="Times New Roman"/>
        </w:rPr>
        <w:t>78–123.1</w:t>
      </w:r>
      <w:r w:rsidR="0092193C" w:rsidRPr="002C0E82">
        <w:rPr>
          <w:rFonts w:cs="Times New Roman"/>
        </w:rPr>
        <w:t xml:space="preserve"> µS; salinity, </w:t>
      </w:r>
      <w:r w:rsidR="0092193C">
        <w:rPr>
          <w:rFonts w:cs="Times New Roman"/>
        </w:rPr>
        <w:t>0.00</w:t>
      </w:r>
      <w:r w:rsidR="008D4A52">
        <w:rPr>
          <w:rFonts w:cs="Times New Roman"/>
        </w:rPr>
        <w:t>–</w:t>
      </w:r>
      <w:r w:rsidR="0092193C">
        <w:rPr>
          <w:rFonts w:cs="Times New Roman"/>
        </w:rPr>
        <w:t>0.10</w:t>
      </w:r>
      <w:r w:rsidR="0092193C" w:rsidRPr="002C0E82">
        <w:rPr>
          <w:rFonts w:cs="Times New Roman"/>
        </w:rPr>
        <w:t xml:space="preserve"> ppt.</w:t>
      </w:r>
      <w:r w:rsidR="0092193C">
        <w:rPr>
          <w:rFonts w:cs="Times New Roman"/>
        </w:rPr>
        <w:t xml:space="preserve"> (*Note: the dissolved oxygen probe on the water quality instrument was dying during sampling trips at the start of the season, resulting in very low—and likely inaccurate—dissolved oxygen readings). </w:t>
      </w:r>
    </w:p>
    <w:p w14:paraId="5B87DBBC" w14:textId="77777777" w:rsidR="0010206A" w:rsidRDefault="0010206A" w:rsidP="0010206A">
      <w:pPr>
        <w:pStyle w:val="BodyText"/>
        <w:spacing w:line="360" w:lineRule="auto"/>
        <w:ind w:left="0" w:right="187"/>
        <w:jc w:val="both"/>
        <w:rPr>
          <w:rFonts w:cs="Times New Roman"/>
        </w:rPr>
      </w:pPr>
    </w:p>
    <w:tbl>
      <w:tblPr>
        <w:tblpPr w:leftFromText="180" w:rightFromText="180" w:vertAnchor="page" w:horzAnchor="margin" w:tblpY="9031"/>
        <w:tblW w:w="9360" w:type="dxa"/>
        <w:tblLook w:val="04A0" w:firstRow="1" w:lastRow="0" w:firstColumn="1" w:lastColumn="0" w:noHBand="0" w:noVBand="1"/>
      </w:tblPr>
      <w:tblGrid>
        <w:gridCol w:w="3060"/>
        <w:gridCol w:w="1620"/>
        <w:gridCol w:w="1620"/>
        <w:gridCol w:w="1260"/>
        <w:gridCol w:w="1800"/>
      </w:tblGrid>
      <w:tr w:rsidR="00351D98" w:rsidRPr="009A7E69" w14:paraId="512E9A94" w14:textId="77777777" w:rsidTr="00351D98">
        <w:trPr>
          <w:trHeight w:hRule="exact" w:val="619"/>
        </w:trPr>
        <w:tc>
          <w:tcPr>
            <w:tcW w:w="3060" w:type="dxa"/>
            <w:tcBorders>
              <w:top w:val="single" w:sz="4" w:space="0" w:color="auto"/>
              <w:bottom w:val="single" w:sz="4" w:space="0" w:color="auto"/>
            </w:tcBorders>
            <w:noWrap/>
            <w:vAlign w:val="center"/>
            <w:hideMark/>
          </w:tcPr>
          <w:p w14:paraId="08C11183"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Sampling Location</w:t>
            </w:r>
          </w:p>
        </w:tc>
        <w:tc>
          <w:tcPr>
            <w:tcW w:w="1620" w:type="dxa"/>
            <w:tcBorders>
              <w:top w:val="single" w:sz="4" w:space="0" w:color="auto"/>
              <w:bottom w:val="single" w:sz="4" w:space="0" w:color="auto"/>
              <w:right w:val="single" w:sz="4" w:space="0" w:color="auto"/>
            </w:tcBorders>
            <w:noWrap/>
            <w:vAlign w:val="center"/>
            <w:hideMark/>
          </w:tcPr>
          <w:p w14:paraId="71C97BFE"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 Sampling Trips</w:t>
            </w:r>
          </w:p>
        </w:tc>
        <w:tc>
          <w:tcPr>
            <w:tcW w:w="1620" w:type="dxa"/>
            <w:tcBorders>
              <w:top w:val="single" w:sz="4" w:space="0" w:color="auto"/>
              <w:left w:val="nil"/>
              <w:bottom w:val="single" w:sz="4" w:space="0" w:color="auto"/>
              <w:right w:val="nil"/>
            </w:tcBorders>
            <w:noWrap/>
            <w:vAlign w:val="center"/>
            <w:hideMark/>
          </w:tcPr>
          <w:p w14:paraId="59A6C252"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 xml:space="preserve">Total Pedal </w:t>
            </w:r>
            <w:r>
              <w:rPr>
                <w:rFonts w:ascii="Times New Roman" w:eastAsia="Times New Roman" w:hAnsi="Times New Roman" w:cs="Times New Roman"/>
                <w:color w:val="000000"/>
                <w:sz w:val="20"/>
                <w:szCs w:val="20"/>
              </w:rPr>
              <w:t xml:space="preserve">Time </w:t>
            </w:r>
            <w:r w:rsidRPr="005177D6">
              <w:rPr>
                <w:rFonts w:ascii="Times New Roman" w:eastAsia="Times New Roman" w:hAnsi="Times New Roman" w:cs="Times New Roman"/>
                <w:color w:val="000000"/>
                <w:sz w:val="20"/>
                <w:szCs w:val="20"/>
              </w:rPr>
              <w:t>(s)</w:t>
            </w:r>
          </w:p>
        </w:tc>
        <w:tc>
          <w:tcPr>
            <w:tcW w:w="1260" w:type="dxa"/>
            <w:tcBorders>
              <w:top w:val="single" w:sz="4" w:space="0" w:color="auto"/>
              <w:left w:val="single" w:sz="4" w:space="0" w:color="auto"/>
              <w:bottom w:val="single" w:sz="4" w:space="0" w:color="auto"/>
              <w:right w:val="single" w:sz="4" w:space="0" w:color="auto"/>
            </w:tcBorders>
            <w:noWrap/>
            <w:vAlign w:val="center"/>
            <w:hideMark/>
          </w:tcPr>
          <w:p w14:paraId="6D79B826"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 AMS</w:t>
            </w:r>
          </w:p>
        </w:tc>
        <w:tc>
          <w:tcPr>
            <w:tcW w:w="1800" w:type="dxa"/>
            <w:tcBorders>
              <w:top w:val="single" w:sz="4" w:space="0" w:color="auto"/>
              <w:left w:val="nil"/>
              <w:bottom w:val="single" w:sz="4" w:space="0" w:color="auto"/>
            </w:tcBorders>
            <w:noWrap/>
            <w:vAlign w:val="center"/>
            <w:hideMark/>
          </w:tcPr>
          <w:p w14:paraId="719A8D60"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CPUE (#AMS/minute)</w:t>
            </w:r>
          </w:p>
        </w:tc>
      </w:tr>
      <w:tr w:rsidR="00351D98" w:rsidRPr="009A7E69" w14:paraId="295BC605" w14:textId="77777777" w:rsidTr="00351D98">
        <w:trPr>
          <w:trHeight w:hRule="exact" w:val="302"/>
        </w:trPr>
        <w:tc>
          <w:tcPr>
            <w:tcW w:w="3060" w:type="dxa"/>
            <w:tcBorders>
              <w:top w:val="nil"/>
              <w:bottom w:val="nil"/>
            </w:tcBorders>
            <w:noWrap/>
            <w:vAlign w:val="bottom"/>
            <w:hideMark/>
          </w:tcPr>
          <w:p w14:paraId="03ECFF9A" w14:textId="77777777" w:rsidR="00351D98" w:rsidRPr="005177D6" w:rsidRDefault="00351D98" w:rsidP="00351D98">
            <w:pPr>
              <w:spacing w:after="0" w:line="360" w:lineRule="auto"/>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Congaree River</w:t>
            </w:r>
          </w:p>
        </w:tc>
        <w:tc>
          <w:tcPr>
            <w:tcW w:w="1620" w:type="dxa"/>
            <w:tcBorders>
              <w:top w:val="nil"/>
              <w:bottom w:val="nil"/>
              <w:right w:val="single" w:sz="4" w:space="0" w:color="auto"/>
            </w:tcBorders>
            <w:noWrap/>
            <w:vAlign w:val="bottom"/>
            <w:hideMark/>
          </w:tcPr>
          <w:p w14:paraId="361676A3"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 </w:t>
            </w:r>
          </w:p>
        </w:tc>
        <w:tc>
          <w:tcPr>
            <w:tcW w:w="1620" w:type="dxa"/>
            <w:tcBorders>
              <w:top w:val="nil"/>
              <w:left w:val="nil"/>
              <w:bottom w:val="nil"/>
              <w:right w:val="nil"/>
            </w:tcBorders>
            <w:noWrap/>
            <w:vAlign w:val="bottom"/>
            <w:hideMark/>
          </w:tcPr>
          <w:p w14:paraId="16D20DD4"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p>
        </w:tc>
        <w:tc>
          <w:tcPr>
            <w:tcW w:w="1260" w:type="dxa"/>
            <w:tcBorders>
              <w:top w:val="nil"/>
              <w:left w:val="single" w:sz="4" w:space="0" w:color="auto"/>
              <w:bottom w:val="nil"/>
              <w:right w:val="single" w:sz="4" w:space="0" w:color="auto"/>
            </w:tcBorders>
            <w:noWrap/>
            <w:vAlign w:val="bottom"/>
            <w:hideMark/>
          </w:tcPr>
          <w:p w14:paraId="136943DA"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 </w:t>
            </w:r>
          </w:p>
        </w:tc>
        <w:tc>
          <w:tcPr>
            <w:tcW w:w="1800" w:type="dxa"/>
            <w:tcBorders>
              <w:top w:val="nil"/>
              <w:left w:val="nil"/>
              <w:bottom w:val="nil"/>
            </w:tcBorders>
            <w:noWrap/>
            <w:vAlign w:val="bottom"/>
            <w:hideMark/>
          </w:tcPr>
          <w:p w14:paraId="485CC0C3"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 </w:t>
            </w:r>
          </w:p>
        </w:tc>
      </w:tr>
      <w:tr w:rsidR="00351D98" w:rsidRPr="009A7E69" w14:paraId="2CAB2CC0" w14:textId="77777777" w:rsidTr="00351D98">
        <w:trPr>
          <w:trHeight w:hRule="exact" w:val="302"/>
        </w:trPr>
        <w:tc>
          <w:tcPr>
            <w:tcW w:w="3060" w:type="dxa"/>
            <w:tcBorders>
              <w:top w:val="nil"/>
              <w:bottom w:val="nil"/>
            </w:tcBorders>
            <w:noWrap/>
            <w:vAlign w:val="bottom"/>
            <w:hideMark/>
          </w:tcPr>
          <w:p w14:paraId="40C864BD"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 xml:space="preserve">Bar upstream of HWY 601 (E) </w:t>
            </w:r>
          </w:p>
        </w:tc>
        <w:tc>
          <w:tcPr>
            <w:tcW w:w="1620" w:type="dxa"/>
            <w:tcBorders>
              <w:top w:val="nil"/>
              <w:bottom w:val="nil"/>
              <w:right w:val="single" w:sz="4" w:space="0" w:color="auto"/>
            </w:tcBorders>
            <w:noWrap/>
            <w:vAlign w:val="center"/>
            <w:hideMark/>
          </w:tcPr>
          <w:p w14:paraId="62CD85F8"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8</w:t>
            </w:r>
          </w:p>
        </w:tc>
        <w:tc>
          <w:tcPr>
            <w:tcW w:w="1620" w:type="dxa"/>
            <w:tcBorders>
              <w:top w:val="nil"/>
              <w:left w:val="nil"/>
              <w:bottom w:val="nil"/>
              <w:right w:val="nil"/>
            </w:tcBorders>
            <w:noWrap/>
            <w:vAlign w:val="center"/>
            <w:hideMark/>
          </w:tcPr>
          <w:p w14:paraId="019956BC"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7,200</w:t>
            </w:r>
          </w:p>
        </w:tc>
        <w:tc>
          <w:tcPr>
            <w:tcW w:w="1260" w:type="dxa"/>
            <w:tcBorders>
              <w:top w:val="nil"/>
              <w:left w:val="single" w:sz="4" w:space="0" w:color="auto"/>
              <w:bottom w:val="nil"/>
              <w:right w:val="single" w:sz="4" w:space="0" w:color="auto"/>
            </w:tcBorders>
            <w:noWrap/>
            <w:vAlign w:val="center"/>
            <w:hideMark/>
          </w:tcPr>
          <w:p w14:paraId="72A12364"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26</w:t>
            </w:r>
          </w:p>
        </w:tc>
        <w:tc>
          <w:tcPr>
            <w:tcW w:w="1800" w:type="dxa"/>
            <w:tcBorders>
              <w:top w:val="nil"/>
              <w:left w:val="nil"/>
              <w:bottom w:val="nil"/>
            </w:tcBorders>
            <w:noWrap/>
            <w:vAlign w:val="center"/>
            <w:hideMark/>
          </w:tcPr>
          <w:p w14:paraId="2AD79CE8"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0.22</w:t>
            </w:r>
          </w:p>
        </w:tc>
      </w:tr>
      <w:tr w:rsidR="00351D98" w:rsidRPr="009A7E69" w14:paraId="731B38B9" w14:textId="77777777" w:rsidTr="00351D98">
        <w:trPr>
          <w:trHeight w:hRule="exact" w:val="302"/>
        </w:trPr>
        <w:tc>
          <w:tcPr>
            <w:tcW w:w="3060" w:type="dxa"/>
            <w:tcBorders>
              <w:top w:val="nil"/>
              <w:bottom w:val="nil"/>
            </w:tcBorders>
            <w:noWrap/>
            <w:vAlign w:val="bottom"/>
            <w:hideMark/>
          </w:tcPr>
          <w:p w14:paraId="3DE08BA1"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Bar downstream of HWY 601 (F)</w:t>
            </w:r>
          </w:p>
        </w:tc>
        <w:tc>
          <w:tcPr>
            <w:tcW w:w="1620" w:type="dxa"/>
            <w:tcBorders>
              <w:top w:val="nil"/>
              <w:bottom w:val="nil"/>
              <w:right w:val="single" w:sz="4" w:space="0" w:color="auto"/>
            </w:tcBorders>
            <w:noWrap/>
            <w:vAlign w:val="center"/>
            <w:hideMark/>
          </w:tcPr>
          <w:p w14:paraId="6A597D12"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8</w:t>
            </w:r>
          </w:p>
        </w:tc>
        <w:tc>
          <w:tcPr>
            <w:tcW w:w="1620" w:type="dxa"/>
            <w:tcBorders>
              <w:top w:val="nil"/>
              <w:left w:val="nil"/>
              <w:bottom w:val="nil"/>
              <w:right w:val="nil"/>
            </w:tcBorders>
            <w:noWrap/>
            <w:vAlign w:val="center"/>
            <w:hideMark/>
          </w:tcPr>
          <w:p w14:paraId="062016BA"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7,200</w:t>
            </w:r>
          </w:p>
        </w:tc>
        <w:tc>
          <w:tcPr>
            <w:tcW w:w="1260" w:type="dxa"/>
            <w:tcBorders>
              <w:top w:val="nil"/>
              <w:left w:val="single" w:sz="4" w:space="0" w:color="auto"/>
              <w:bottom w:val="nil"/>
              <w:right w:val="single" w:sz="4" w:space="0" w:color="auto"/>
            </w:tcBorders>
            <w:noWrap/>
            <w:vAlign w:val="center"/>
            <w:hideMark/>
          </w:tcPr>
          <w:p w14:paraId="1814825D"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36</w:t>
            </w:r>
          </w:p>
        </w:tc>
        <w:tc>
          <w:tcPr>
            <w:tcW w:w="1800" w:type="dxa"/>
            <w:tcBorders>
              <w:top w:val="nil"/>
              <w:left w:val="nil"/>
              <w:bottom w:val="nil"/>
            </w:tcBorders>
            <w:noWrap/>
            <w:vAlign w:val="center"/>
            <w:hideMark/>
          </w:tcPr>
          <w:p w14:paraId="65D9E461"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0.30</w:t>
            </w:r>
          </w:p>
        </w:tc>
      </w:tr>
      <w:tr w:rsidR="00351D98" w:rsidRPr="009A7E69" w14:paraId="2ABA3C9E" w14:textId="77777777" w:rsidTr="00351D98">
        <w:trPr>
          <w:trHeight w:hRule="exact" w:val="302"/>
        </w:trPr>
        <w:tc>
          <w:tcPr>
            <w:tcW w:w="3060" w:type="dxa"/>
            <w:tcBorders>
              <w:top w:val="nil"/>
              <w:bottom w:val="single" w:sz="4" w:space="0" w:color="auto"/>
            </w:tcBorders>
            <w:noWrap/>
            <w:vAlign w:val="bottom"/>
            <w:hideMark/>
          </w:tcPr>
          <w:p w14:paraId="765C0917"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Congaree/Wateree Confluence (G)</w:t>
            </w:r>
          </w:p>
        </w:tc>
        <w:tc>
          <w:tcPr>
            <w:tcW w:w="1620" w:type="dxa"/>
            <w:tcBorders>
              <w:top w:val="nil"/>
              <w:bottom w:val="single" w:sz="4" w:space="0" w:color="auto"/>
              <w:right w:val="single" w:sz="4" w:space="0" w:color="auto"/>
            </w:tcBorders>
            <w:noWrap/>
            <w:vAlign w:val="center"/>
            <w:hideMark/>
          </w:tcPr>
          <w:p w14:paraId="43D5A92C"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8</w:t>
            </w:r>
          </w:p>
        </w:tc>
        <w:tc>
          <w:tcPr>
            <w:tcW w:w="1620" w:type="dxa"/>
            <w:tcBorders>
              <w:top w:val="nil"/>
              <w:left w:val="nil"/>
              <w:bottom w:val="single" w:sz="4" w:space="0" w:color="auto"/>
              <w:right w:val="nil"/>
            </w:tcBorders>
            <w:noWrap/>
            <w:vAlign w:val="center"/>
            <w:hideMark/>
          </w:tcPr>
          <w:p w14:paraId="76C7D386"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7,200</w:t>
            </w:r>
          </w:p>
        </w:tc>
        <w:tc>
          <w:tcPr>
            <w:tcW w:w="1260" w:type="dxa"/>
            <w:tcBorders>
              <w:top w:val="nil"/>
              <w:left w:val="single" w:sz="4" w:space="0" w:color="auto"/>
              <w:bottom w:val="single" w:sz="4" w:space="0" w:color="auto"/>
              <w:right w:val="single" w:sz="4" w:space="0" w:color="auto"/>
            </w:tcBorders>
            <w:noWrap/>
            <w:vAlign w:val="center"/>
            <w:hideMark/>
          </w:tcPr>
          <w:p w14:paraId="6B0AB403"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31</w:t>
            </w:r>
          </w:p>
        </w:tc>
        <w:tc>
          <w:tcPr>
            <w:tcW w:w="1800" w:type="dxa"/>
            <w:tcBorders>
              <w:top w:val="nil"/>
              <w:left w:val="nil"/>
              <w:bottom w:val="single" w:sz="4" w:space="0" w:color="auto"/>
            </w:tcBorders>
            <w:noWrap/>
            <w:vAlign w:val="center"/>
            <w:hideMark/>
          </w:tcPr>
          <w:p w14:paraId="14A8CC81"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0.26</w:t>
            </w:r>
          </w:p>
        </w:tc>
      </w:tr>
      <w:tr w:rsidR="00351D98" w:rsidRPr="009A7E69" w14:paraId="10FD76CA" w14:textId="77777777" w:rsidTr="00351D98">
        <w:trPr>
          <w:trHeight w:hRule="exact" w:val="302"/>
        </w:trPr>
        <w:tc>
          <w:tcPr>
            <w:tcW w:w="3060" w:type="dxa"/>
            <w:tcBorders>
              <w:top w:val="single" w:sz="4" w:space="0" w:color="auto"/>
              <w:bottom w:val="single" w:sz="4" w:space="0" w:color="auto"/>
            </w:tcBorders>
            <w:noWrap/>
            <w:vAlign w:val="bottom"/>
            <w:hideMark/>
          </w:tcPr>
          <w:p w14:paraId="45B44560" w14:textId="77777777" w:rsidR="00351D98" w:rsidRPr="005177D6" w:rsidRDefault="00351D98" w:rsidP="00351D98">
            <w:pPr>
              <w:spacing w:after="0" w:line="360" w:lineRule="auto"/>
              <w:rPr>
                <w:rFonts w:ascii="Times New Roman" w:eastAsia="Times New Roman" w:hAnsi="Times New Roman" w:cs="Times New Roman"/>
                <w:color w:val="000000"/>
                <w:sz w:val="20"/>
                <w:szCs w:val="20"/>
              </w:rPr>
            </w:pPr>
          </w:p>
        </w:tc>
        <w:tc>
          <w:tcPr>
            <w:tcW w:w="1620" w:type="dxa"/>
            <w:tcBorders>
              <w:top w:val="single" w:sz="4" w:space="0" w:color="auto"/>
              <w:bottom w:val="single" w:sz="4" w:space="0" w:color="auto"/>
              <w:right w:val="single" w:sz="4" w:space="0" w:color="auto"/>
            </w:tcBorders>
            <w:noWrap/>
            <w:vAlign w:val="center"/>
            <w:hideMark/>
          </w:tcPr>
          <w:p w14:paraId="2FD654C2"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Congaree Totals</w:t>
            </w:r>
          </w:p>
        </w:tc>
        <w:tc>
          <w:tcPr>
            <w:tcW w:w="1620" w:type="dxa"/>
            <w:tcBorders>
              <w:top w:val="single" w:sz="4" w:space="0" w:color="auto"/>
              <w:left w:val="nil"/>
              <w:bottom w:val="single" w:sz="4" w:space="0" w:color="auto"/>
              <w:right w:val="nil"/>
            </w:tcBorders>
            <w:noWrap/>
            <w:vAlign w:val="center"/>
            <w:hideMark/>
          </w:tcPr>
          <w:p w14:paraId="4C7E6AFF"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21,600</w:t>
            </w:r>
          </w:p>
        </w:tc>
        <w:tc>
          <w:tcPr>
            <w:tcW w:w="1260" w:type="dxa"/>
            <w:tcBorders>
              <w:top w:val="single" w:sz="4" w:space="0" w:color="auto"/>
              <w:left w:val="single" w:sz="4" w:space="0" w:color="auto"/>
              <w:bottom w:val="single" w:sz="4" w:space="0" w:color="auto"/>
              <w:right w:val="single" w:sz="4" w:space="0" w:color="auto"/>
            </w:tcBorders>
            <w:noWrap/>
            <w:vAlign w:val="center"/>
            <w:hideMark/>
          </w:tcPr>
          <w:p w14:paraId="28DB8E48"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93</w:t>
            </w:r>
          </w:p>
        </w:tc>
        <w:tc>
          <w:tcPr>
            <w:tcW w:w="1800" w:type="dxa"/>
            <w:tcBorders>
              <w:top w:val="single" w:sz="4" w:space="0" w:color="auto"/>
              <w:left w:val="nil"/>
              <w:bottom w:val="single" w:sz="4" w:space="0" w:color="auto"/>
            </w:tcBorders>
            <w:noWrap/>
            <w:vAlign w:val="center"/>
            <w:hideMark/>
          </w:tcPr>
          <w:p w14:paraId="09EE2B3D"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0.26</w:t>
            </w:r>
          </w:p>
        </w:tc>
      </w:tr>
      <w:tr w:rsidR="00351D98" w:rsidRPr="009A7E69" w14:paraId="41D08E79" w14:textId="77777777" w:rsidTr="00351D98">
        <w:trPr>
          <w:trHeight w:hRule="exact" w:val="302"/>
        </w:trPr>
        <w:tc>
          <w:tcPr>
            <w:tcW w:w="3060" w:type="dxa"/>
            <w:tcBorders>
              <w:top w:val="nil"/>
              <w:bottom w:val="nil"/>
            </w:tcBorders>
            <w:noWrap/>
            <w:vAlign w:val="bottom"/>
            <w:hideMark/>
          </w:tcPr>
          <w:p w14:paraId="66C2DCA0" w14:textId="77777777" w:rsidR="00351D98" w:rsidRPr="005177D6" w:rsidRDefault="00351D98" w:rsidP="00351D98">
            <w:pPr>
              <w:spacing w:after="0" w:line="360" w:lineRule="auto"/>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Upper Santee River</w:t>
            </w:r>
          </w:p>
        </w:tc>
        <w:tc>
          <w:tcPr>
            <w:tcW w:w="1620" w:type="dxa"/>
            <w:tcBorders>
              <w:top w:val="nil"/>
              <w:bottom w:val="nil"/>
              <w:right w:val="single" w:sz="4" w:space="0" w:color="auto"/>
            </w:tcBorders>
            <w:noWrap/>
            <w:vAlign w:val="bottom"/>
            <w:hideMark/>
          </w:tcPr>
          <w:p w14:paraId="5C96DDA2"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 </w:t>
            </w:r>
          </w:p>
        </w:tc>
        <w:tc>
          <w:tcPr>
            <w:tcW w:w="1620" w:type="dxa"/>
            <w:tcBorders>
              <w:top w:val="nil"/>
              <w:left w:val="nil"/>
              <w:bottom w:val="nil"/>
              <w:right w:val="nil"/>
            </w:tcBorders>
            <w:noWrap/>
            <w:vAlign w:val="bottom"/>
            <w:hideMark/>
          </w:tcPr>
          <w:p w14:paraId="22C18531"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p>
        </w:tc>
        <w:tc>
          <w:tcPr>
            <w:tcW w:w="1260" w:type="dxa"/>
            <w:tcBorders>
              <w:top w:val="nil"/>
              <w:left w:val="single" w:sz="4" w:space="0" w:color="auto"/>
              <w:bottom w:val="nil"/>
              <w:right w:val="single" w:sz="4" w:space="0" w:color="auto"/>
            </w:tcBorders>
            <w:noWrap/>
            <w:vAlign w:val="bottom"/>
            <w:hideMark/>
          </w:tcPr>
          <w:p w14:paraId="751F6D82"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 </w:t>
            </w:r>
          </w:p>
        </w:tc>
        <w:tc>
          <w:tcPr>
            <w:tcW w:w="1800" w:type="dxa"/>
            <w:tcBorders>
              <w:top w:val="nil"/>
              <w:left w:val="nil"/>
              <w:bottom w:val="nil"/>
            </w:tcBorders>
            <w:noWrap/>
            <w:vAlign w:val="bottom"/>
            <w:hideMark/>
          </w:tcPr>
          <w:p w14:paraId="51B903B8"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 </w:t>
            </w:r>
          </w:p>
        </w:tc>
      </w:tr>
      <w:tr w:rsidR="00351D98" w:rsidRPr="009A7E69" w14:paraId="21117AC8" w14:textId="77777777" w:rsidTr="00351D98">
        <w:trPr>
          <w:trHeight w:hRule="exact" w:val="302"/>
        </w:trPr>
        <w:tc>
          <w:tcPr>
            <w:tcW w:w="3060" w:type="dxa"/>
            <w:tcBorders>
              <w:top w:val="nil"/>
              <w:bottom w:val="nil"/>
            </w:tcBorders>
            <w:noWrap/>
            <w:vAlign w:val="bottom"/>
            <w:hideMark/>
          </w:tcPr>
          <w:p w14:paraId="78F68F9F"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Bar upstream of Trezvants (D)</w:t>
            </w:r>
          </w:p>
        </w:tc>
        <w:tc>
          <w:tcPr>
            <w:tcW w:w="1620" w:type="dxa"/>
            <w:tcBorders>
              <w:top w:val="nil"/>
              <w:bottom w:val="nil"/>
              <w:right w:val="single" w:sz="4" w:space="0" w:color="auto"/>
            </w:tcBorders>
            <w:noWrap/>
            <w:vAlign w:val="center"/>
            <w:hideMark/>
          </w:tcPr>
          <w:p w14:paraId="25F0B489"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8</w:t>
            </w:r>
          </w:p>
        </w:tc>
        <w:tc>
          <w:tcPr>
            <w:tcW w:w="1620" w:type="dxa"/>
            <w:tcBorders>
              <w:top w:val="nil"/>
              <w:left w:val="nil"/>
              <w:bottom w:val="nil"/>
              <w:right w:val="nil"/>
            </w:tcBorders>
            <w:noWrap/>
            <w:vAlign w:val="center"/>
            <w:hideMark/>
          </w:tcPr>
          <w:p w14:paraId="1E4AA34B"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7,200</w:t>
            </w:r>
          </w:p>
        </w:tc>
        <w:tc>
          <w:tcPr>
            <w:tcW w:w="1260" w:type="dxa"/>
            <w:tcBorders>
              <w:top w:val="nil"/>
              <w:left w:val="single" w:sz="4" w:space="0" w:color="auto"/>
              <w:bottom w:val="nil"/>
              <w:right w:val="single" w:sz="4" w:space="0" w:color="auto"/>
            </w:tcBorders>
            <w:noWrap/>
            <w:vAlign w:val="center"/>
            <w:hideMark/>
          </w:tcPr>
          <w:p w14:paraId="30673E94"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54</w:t>
            </w:r>
          </w:p>
        </w:tc>
        <w:tc>
          <w:tcPr>
            <w:tcW w:w="1800" w:type="dxa"/>
            <w:tcBorders>
              <w:top w:val="nil"/>
              <w:left w:val="nil"/>
              <w:bottom w:val="nil"/>
            </w:tcBorders>
            <w:noWrap/>
            <w:vAlign w:val="center"/>
            <w:hideMark/>
          </w:tcPr>
          <w:p w14:paraId="03D86E70"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0.45</w:t>
            </w:r>
          </w:p>
        </w:tc>
      </w:tr>
      <w:tr w:rsidR="00351D98" w:rsidRPr="009A7E69" w14:paraId="256DA01D" w14:textId="77777777" w:rsidTr="00351D98">
        <w:trPr>
          <w:trHeight w:hRule="exact" w:val="302"/>
        </w:trPr>
        <w:tc>
          <w:tcPr>
            <w:tcW w:w="3060" w:type="dxa"/>
            <w:tcBorders>
              <w:top w:val="nil"/>
              <w:bottom w:val="nil"/>
            </w:tcBorders>
            <w:noWrap/>
            <w:vAlign w:val="bottom"/>
            <w:hideMark/>
          </w:tcPr>
          <w:p w14:paraId="36A0180F"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Bar upstream of Week's Landing (A)</w:t>
            </w:r>
          </w:p>
        </w:tc>
        <w:tc>
          <w:tcPr>
            <w:tcW w:w="1620" w:type="dxa"/>
            <w:tcBorders>
              <w:top w:val="nil"/>
              <w:bottom w:val="nil"/>
              <w:right w:val="single" w:sz="4" w:space="0" w:color="auto"/>
            </w:tcBorders>
            <w:noWrap/>
            <w:vAlign w:val="center"/>
            <w:hideMark/>
          </w:tcPr>
          <w:p w14:paraId="36C7C347"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8</w:t>
            </w:r>
          </w:p>
        </w:tc>
        <w:tc>
          <w:tcPr>
            <w:tcW w:w="1620" w:type="dxa"/>
            <w:tcBorders>
              <w:top w:val="nil"/>
              <w:left w:val="nil"/>
              <w:bottom w:val="nil"/>
              <w:right w:val="nil"/>
            </w:tcBorders>
            <w:noWrap/>
            <w:vAlign w:val="center"/>
            <w:hideMark/>
          </w:tcPr>
          <w:p w14:paraId="289B4DBE"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7,067</w:t>
            </w:r>
          </w:p>
        </w:tc>
        <w:tc>
          <w:tcPr>
            <w:tcW w:w="1260" w:type="dxa"/>
            <w:tcBorders>
              <w:top w:val="nil"/>
              <w:left w:val="single" w:sz="4" w:space="0" w:color="auto"/>
              <w:bottom w:val="nil"/>
              <w:right w:val="single" w:sz="4" w:space="0" w:color="auto"/>
            </w:tcBorders>
            <w:noWrap/>
            <w:vAlign w:val="center"/>
            <w:hideMark/>
          </w:tcPr>
          <w:p w14:paraId="6902286B"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34</w:t>
            </w:r>
          </w:p>
        </w:tc>
        <w:tc>
          <w:tcPr>
            <w:tcW w:w="1800" w:type="dxa"/>
            <w:tcBorders>
              <w:top w:val="nil"/>
              <w:left w:val="nil"/>
              <w:bottom w:val="nil"/>
            </w:tcBorders>
            <w:noWrap/>
            <w:vAlign w:val="center"/>
            <w:hideMark/>
          </w:tcPr>
          <w:p w14:paraId="12D58C22"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0.29</w:t>
            </w:r>
          </w:p>
        </w:tc>
      </w:tr>
      <w:tr w:rsidR="00351D98" w:rsidRPr="009A7E69" w14:paraId="0E47FC73" w14:textId="77777777" w:rsidTr="00351D98">
        <w:trPr>
          <w:trHeight w:hRule="exact" w:val="302"/>
        </w:trPr>
        <w:tc>
          <w:tcPr>
            <w:tcW w:w="3060" w:type="dxa"/>
            <w:tcBorders>
              <w:top w:val="nil"/>
              <w:bottom w:val="nil"/>
            </w:tcBorders>
            <w:noWrap/>
            <w:vAlign w:val="bottom"/>
            <w:hideMark/>
          </w:tcPr>
          <w:p w14:paraId="79A42F01"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Bar upstream of Low Falls RR (B)</w:t>
            </w:r>
          </w:p>
        </w:tc>
        <w:tc>
          <w:tcPr>
            <w:tcW w:w="1620" w:type="dxa"/>
            <w:tcBorders>
              <w:top w:val="nil"/>
              <w:bottom w:val="nil"/>
              <w:right w:val="single" w:sz="4" w:space="0" w:color="auto"/>
            </w:tcBorders>
            <w:noWrap/>
            <w:vAlign w:val="center"/>
            <w:hideMark/>
          </w:tcPr>
          <w:p w14:paraId="2AAC3B97"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8</w:t>
            </w:r>
          </w:p>
        </w:tc>
        <w:tc>
          <w:tcPr>
            <w:tcW w:w="1620" w:type="dxa"/>
            <w:tcBorders>
              <w:top w:val="nil"/>
              <w:left w:val="nil"/>
              <w:bottom w:val="nil"/>
              <w:right w:val="nil"/>
            </w:tcBorders>
            <w:noWrap/>
            <w:vAlign w:val="center"/>
            <w:hideMark/>
          </w:tcPr>
          <w:p w14:paraId="2C76DE02"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7,200</w:t>
            </w:r>
          </w:p>
        </w:tc>
        <w:tc>
          <w:tcPr>
            <w:tcW w:w="1260" w:type="dxa"/>
            <w:tcBorders>
              <w:top w:val="nil"/>
              <w:left w:val="single" w:sz="4" w:space="0" w:color="auto"/>
              <w:bottom w:val="nil"/>
              <w:right w:val="single" w:sz="4" w:space="0" w:color="auto"/>
            </w:tcBorders>
            <w:noWrap/>
            <w:vAlign w:val="center"/>
            <w:hideMark/>
          </w:tcPr>
          <w:p w14:paraId="672FB782"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84</w:t>
            </w:r>
          </w:p>
        </w:tc>
        <w:tc>
          <w:tcPr>
            <w:tcW w:w="1800" w:type="dxa"/>
            <w:tcBorders>
              <w:top w:val="nil"/>
              <w:left w:val="nil"/>
              <w:bottom w:val="nil"/>
            </w:tcBorders>
            <w:noWrap/>
            <w:vAlign w:val="center"/>
            <w:hideMark/>
          </w:tcPr>
          <w:p w14:paraId="2C9FECB1"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0.70</w:t>
            </w:r>
          </w:p>
        </w:tc>
      </w:tr>
      <w:tr w:rsidR="00351D98" w:rsidRPr="009A7E69" w14:paraId="1DBE26D5" w14:textId="77777777" w:rsidTr="00351D98">
        <w:trPr>
          <w:trHeight w:hRule="exact" w:val="302"/>
        </w:trPr>
        <w:tc>
          <w:tcPr>
            <w:tcW w:w="3060" w:type="dxa"/>
            <w:tcBorders>
              <w:top w:val="nil"/>
              <w:bottom w:val="single" w:sz="4" w:space="0" w:color="auto"/>
            </w:tcBorders>
            <w:noWrap/>
            <w:vAlign w:val="bottom"/>
            <w:hideMark/>
          </w:tcPr>
          <w:p w14:paraId="7AAC7974" w14:textId="77777777" w:rsidR="00351D98" w:rsidRPr="00BA6BC3" w:rsidRDefault="00351D98" w:rsidP="00351D98">
            <w:pPr>
              <w:spacing w:after="0" w:line="360" w:lineRule="auto"/>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Bar upstream of the Blowout (C)</w:t>
            </w:r>
          </w:p>
        </w:tc>
        <w:tc>
          <w:tcPr>
            <w:tcW w:w="1620" w:type="dxa"/>
            <w:tcBorders>
              <w:top w:val="nil"/>
              <w:bottom w:val="single" w:sz="4" w:space="0" w:color="auto"/>
              <w:right w:val="single" w:sz="4" w:space="0" w:color="auto"/>
            </w:tcBorders>
            <w:noWrap/>
            <w:vAlign w:val="center"/>
            <w:hideMark/>
          </w:tcPr>
          <w:p w14:paraId="45BC4164"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8</w:t>
            </w:r>
          </w:p>
        </w:tc>
        <w:tc>
          <w:tcPr>
            <w:tcW w:w="1620" w:type="dxa"/>
            <w:tcBorders>
              <w:top w:val="nil"/>
              <w:left w:val="nil"/>
              <w:bottom w:val="single" w:sz="4" w:space="0" w:color="auto"/>
              <w:right w:val="nil"/>
            </w:tcBorders>
            <w:noWrap/>
            <w:vAlign w:val="center"/>
            <w:hideMark/>
          </w:tcPr>
          <w:p w14:paraId="622562AE"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7,200</w:t>
            </w:r>
          </w:p>
        </w:tc>
        <w:tc>
          <w:tcPr>
            <w:tcW w:w="1260" w:type="dxa"/>
            <w:tcBorders>
              <w:top w:val="nil"/>
              <w:left w:val="single" w:sz="4" w:space="0" w:color="auto"/>
              <w:bottom w:val="single" w:sz="4" w:space="0" w:color="auto"/>
              <w:right w:val="single" w:sz="4" w:space="0" w:color="auto"/>
            </w:tcBorders>
            <w:noWrap/>
            <w:vAlign w:val="center"/>
            <w:hideMark/>
          </w:tcPr>
          <w:p w14:paraId="4F47A6BE"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126</w:t>
            </w:r>
          </w:p>
        </w:tc>
        <w:tc>
          <w:tcPr>
            <w:tcW w:w="1800" w:type="dxa"/>
            <w:tcBorders>
              <w:top w:val="nil"/>
              <w:left w:val="nil"/>
              <w:bottom w:val="single" w:sz="4" w:space="0" w:color="auto"/>
            </w:tcBorders>
            <w:noWrap/>
            <w:vAlign w:val="center"/>
            <w:hideMark/>
          </w:tcPr>
          <w:p w14:paraId="0AD4B8B1" w14:textId="77777777" w:rsidR="00351D98" w:rsidRPr="00BA6BC3" w:rsidRDefault="00351D98" w:rsidP="00351D98">
            <w:pPr>
              <w:spacing w:after="0" w:line="360" w:lineRule="auto"/>
              <w:jc w:val="center"/>
              <w:rPr>
                <w:rFonts w:ascii="Times New Roman" w:eastAsia="Times New Roman" w:hAnsi="Times New Roman" w:cs="Times New Roman"/>
                <w:color w:val="000000"/>
                <w:sz w:val="20"/>
                <w:szCs w:val="20"/>
              </w:rPr>
            </w:pPr>
            <w:r w:rsidRPr="00BA6BC3">
              <w:rPr>
                <w:rFonts w:ascii="Times New Roman" w:eastAsia="Times New Roman" w:hAnsi="Times New Roman" w:cs="Times New Roman"/>
                <w:color w:val="000000"/>
                <w:sz w:val="20"/>
                <w:szCs w:val="20"/>
              </w:rPr>
              <w:t>1.05</w:t>
            </w:r>
          </w:p>
        </w:tc>
      </w:tr>
      <w:tr w:rsidR="00351D98" w:rsidRPr="009A7E69" w14:paraId="6BFE7715" w14:textId="77777777" w:rsidTr="00351D98">
        <w:trPr>
          <w:trHeight w:hRule="exact" w:val="302"/>
        </w:trPr>
        <w:tc>
          <w:tcPr>
            <w:tcW w:w="3060" w:type="dxa"/>
            <w:tcBorders>
              <w:top w:val="single" w:sz="4" w:space="0" w:color="auto"/>
              <w:bottom w:val="single" w:sz="4" w:space="0" w:color="auto"/>
            </w:tcBorders>
            <w:noWrap/>
            <w:vAlign w:val="bottom"/>
            <w:hideMark/>
          </w:tcPr>
          <w:p w14:paraId="22E48CA0" w14:textId="77777777" w:rsidR="00351D98" w:rsidRPr="005177D6" w:rsidRDefault="00351D98" w:rsidP="00351D98">
            <w:pPr>
              <w:spacing w:after="0" w:line="360" w:lineRule="auto"/>
              <w:rPr>
                <w:rFonts w:ascii="Times New Roman" w:eastAsia="Times New Roman" w:hAnsi="Times New Roman" w:cs="Times New Roman"/>
                <w:color w:val="000000"/>
                <w:sz w:val="20"/>
                <w:szCs w:val="20"/>
              </w:rPr>
            </w:pPr>
          </w:p>
        </w:tc>
        <w:tc>
          <w:tcPr>
            <w:tcW w:w="1620" w:type="dxa"/>
            <w:tcBorders>
              <w:top w:val="single" w:sz="4" w:space="0" w:color="auto"/>
              <w:bottom w:val="single" w:sz="4" w:space="0" w:color="auto"/>
              <w:right w:val="single" w:sz="4" w:space="0" w:color="auto"/>
            </w:tcBorders>
            <w:noWrap/>
            <w:vAlign w:val="center"/>
            <w:hideMark/>
          </w:tcPr>
          <w:p w14:paraId="34F3A866"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Santee Totals</w:t>
            </w:r>
          </w:p>
        </w:tc>
        <w:tc>
          <w:tcPr>
            <w:tcW w:w="1620" w:type="dxa"/>
            <w:tcBorders>
              <w:top w:val="single" w:sz="4" w:space="0" w:color="auto"/>
              <w:left w:val="nil"/>
              <w:bottom w:val="single" w:sz="4" w:space="0" w:color="auto"/>
              <w:right w:val="nil"/>
            </w:tcBorders>
            <w:noWrap/>
            <w:vAlign w:val="center"/>
            <w:hideMark/>
          </w:tcPr>
          <w:p w14:paraId="02901578"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28,667</w:t>
            </w:r>
          </w:p>
        </w:tc>
        <w:tc>
          <w:tcPr>
            <w:tcW w:w="1260" w:type="dxa"/>
            <w:tcBorders>
              <w:top w:val="single" w:sz="4" w:space="0" w:color="auto"/>
              <w:left w:val="single" w:sz="4" w:space="0" w:color="auto"/>
              <w:bottom w:val="single" w:sz="4" w:space="0" w:color="auto"/>
              <w:right w:val="single" w:sz="4" w:space="0" w:color="auto"/>
            </w:tcBorders>
            <w:noWrap/>
            <w:vAlign w:val="center"/>
            <w:hideMark/>
          </w:tcPr>
          <w:p w14:paraId="6C9449D9"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298</w:t>
            </w:r>
          </w:p>
        </w:tc>
        <w:tc>
          <w:tcPr>
            <w:tcW w:w="1800" w:type="dxa"/>
            <w:tcBorders>
              <w:top w:val="single" w:sz="4" w:space="0" w:color="auto"/>
              <w:left w:val="nil"/>
              <w:bottom w:val="single" w:sz="4" w:space="0" w:color="auto"/>
            </w:tcBorders>
            <w:noWrap/>
            <w:vAlign w:val="center"/>
            <w:hideMark/>
          </w:tcPr>
          <w:p w14:paraId="0FE1FEF3" w14:textId="77777777" w:rsidR="00351D98" w:rsidRPr="005177D6" w:rsidRDefault="00351D98" w:rsidP="00351D98">
            <w:pPr>
              <w:spacing w:after="0" w:line="360" w:lineRule="auto"/>
              <w:jc w:val="center"/>
              <w:rPr>
                <w:rFonts w:ascii="Times New Roman" w:eastAsia="Times New Roman" w:hAnsi="Times New Roman" w:cs="Times New Roman"/>
                <w:color w:val="000000"/>
                <w:sz w:val="20"/>
                <w:szCs w:val="20"/>
              </w:rPr>
            </w:pPr>
            <w:r w:rsidRPr="005177D6">
              <w:rPr>
                <w:rFonts w:ascii="Times New Roman" w:eastAsia="Times New Roman" w:hAnsi="Times New Roman" w:cs="Times New Roman"/>
                <w:color w:val="000000"/>
                <w:sz w:val="20"/>
                <w:szCs w:val="20"/>
              </w:rPr>
              <w:t>0.62</w:t>
            </w:r>
          </w:p>
        </w:tc>
      </w:tr>
    </w:tbl>
    <w:p w14:paraId="065EA2D0" w14:textId="78A3B207" w:rsidR="00A349DB" w:rsidRPr="00762C13" w:rsidRDefault="00A349DB" w:rsidP="0010206A">
      <w:pPr>
        <w:pStyle w:val="Heading3"/>
        <w:spacing w:before="200" w:after="160" w:line="240" w:lineRule="auto"/>
        <w:rPr>
          <w:rFonts w:cs="Times New Roman"/>
          <w:szCs w:val="20"/>
        </w:rPr>
      </w:pPr>
      <w:r w:rsidRPr="007E502C">
        <w:rPr>
          <w:rFonts w:cs="Times New Roman"/>
          <w:szCs w:val="20"/>
        </w:rPr>
        <w:t>Table 1. Sampling locations, # of trips, effort, # of juvenile shad collected, and CPUE for 202</w:t>
      </w:r>
      <w:r>
        <w:rPr>
          <w:rFonts w:cs="Times New Roman"/>
          <w:szCs w:val="20"/>
        </w:rPr>
        <w:t>5.</w:t>
      </w:r>
    </w:p>
    <w:p w14:paraId="1C95C1B1" w14:textId="4F9AF2BA" w:rsidR="0092193C" w:rsidRDefault="0092193C" w:rsidP="00762C13">
      <w:pPr>
        <w:pStyle w:val="BodyText"/>
        <w:spacing w:beforeLines="200" w:before="480" w:afterLines="160" w:after="384"/>
        <w:ind w:left="0" w:right="187"/>
        <w:jc w:val="both"/>
        <w:rPr>
          <w:rFonts w:cs="Times New Roman"/>
        </w:rPr>
      </w:pPr>
      <w:r>
        <w:rPr>
          <w:rFonts w:cs="Times New Roman"/>
        </w:rPr>
        <w:t xml:space="preserve"> </w:t>
      </w:r>
    </w:p>
    <w:p w14:paraId="1D4D5A5C" w14:textId="169AC777" w:rsidR="0092193C" w:rsidRPr="00351D98" w:rsidRDefault="0092193C" w:rsidP="00351D98">
      <w:pPr>
        <w:pStyle w:val="Heading3"/>
        <w:keepNext w:val="0"/>
        <w:keepLines w:val="0"/>
        <w:spacing w:before="200" w:after="160" w:line="240" w:lineRule="auto"/>
        <w:jc w:val="both"/>
        <w:rPr>
          <w:rFonts w:eastAsiaTheme="minorHAnsi" w:cs="Times New Roman"/>
          <w:kern w:val="0"/>
          <w:szCs w:val="20"/>
          <w14:ligatures w14:val="none"/>
        </w:rPr>
      </w:pPr>
      <w:r>
        <w:br w:type="page"/>
      </w:r>
      <w:r w:rsidRPr="00F50D02">
        <w:rPr>
          <w:rFonts w:eastAsiaTheme="minorHAnsi" w:cs="Times New Roman"/>
          <w:kern w:val="0"/>
          <w:szCs w:val="20"/>
          <w14:ligatures w14:val="none"/>
        </w:rPr>
        <w:lastRenderedPageBreak/>
        <w:t xml:space="preserve">Table </w:t>
      </w:r>
      <w:r>
        <w:rPr>
          <w:rFonts w:eastAsiaTheme="minorHAnsi" w:cs="Times New Roman"/>
          <w:kern w:val="0"/>
          <w:szCs w:val="20"/>
          <w14:ligatures w14:val="none"/>
        </w:rPr>
        <w:t>2</w:t>
      </w:r>
      <w:r w:rsidRPr="00F50D02">
        <w:rPr>
          <w:rFonts w:eastAsiaTheme="minorHAnsi" w:cs="Times New Roman"/>
          <w:kern w:val="0"/>
          <w:szCs w:val="20"/>
          <w14:ligatures w14:val="none"/>
        </w:rPr>
        <w:t xml:space="preserve">. </w:t>
      </w:r>
      <w:r>
        <w:rPr>
          <w:rFonts w:eastAsiaTheme="minorHAnsi" w:cs="Times New Roman"/>
          <w:kern w:val="0"/>
          <w:szCs w:val="20"/>
          <w14:ligatures w14:val="none"/>
        </w:rPr>
        <w:t xml:space="preserve">The most frequently encountered </w:t>
      </w:r>
      <w:r w:rsidRPr="00F50D02">
        <w:rPr>
          <w:rFonts w:eastAsiaTheme="minorHAnsi" w:cs="Times New Roman"/>
          <w:kern w:val="0"/>
          <w:szCs w:val="20"/>
          <w14:ligatures w14:val="none"/>
        </w:rPr>
        <w:t xml:space="preserve">fishes </w:t>
      </w:r>
      <w:r>
        <w:rPr>
          <w:rFonts w:eastAsiaTheme="minorHAnsi" w:cs="Times New Roman"/>
          <w:kern w:val="0"/>
          <w:szCs w:val="20"/>
          <w14:ligatures w14:val="none"/>
        </w:rPr>
        <w:t>collected from electrofishing efforts in the Santee and Congaree Rivers from 2024</w:t>
      </w:r>
      <w:r w:rsidR="00A512AC">
        <w:rPr>
          <w:rFonts w:eastAsiaTheme="minorHAnsi" w:cs="Times New Roman"/>
          <w:kern w:val="0"/>
          <w:szCs w:val="20"/>
          <w14:ligatures w14:val="none"/>
        </w:rPr>
        <w:t>–</w:t>
      </w:r>
      <w:r>
        <w:rPr>
          <w:rFonts w:eastAsiaTheme="minorHAnsi" w:cs="Times New Roman"/>
          <w:kern w:val="0"/>
          <w:szCs w:val="20"/>
          <w14:ligatures w14:val="none"/>
        </w:rPr>
        <w:t xml:space="preserve">2025. </w:t>
      </w:r>
      <w:r w:rsidRPr="007F22A7">
        <w:rPr>
          <w:rStyle w:val="Heading3Char"/>
          <w:rFonts w:cs="Times New Roman"/>
          <w:szCs w:val="20"/>
        </w:rPr>
        <w:t>Fish common names with the three letter abbreviations are provided in Appendix 1.</w:t>
      </w:r>
    </w:p>
    <w:tbl>
      <w:tblPr>
        <w:tblStyle w:val="TableGridLight"/>
        <w:tblpPr w:leftFromText="180" w:rightFromText="180" w:vertAnchor="text" w:horzAnchor="margin" w:tblpY="6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9"/>
        <w:gridCol w:w="853"/>
        <w:gridCol w:w="854"/>
        <w:gridCol w:w="854"/>
        <w:gridCol w:w="854"/>
        <w:gridCol w:w="854"/>
        <w:gridCol w:w="854"/>
        <w:gridCol w:w="854"/>
        <w:gridCol w:w="846"/>
        <w:gridCol w:w="844"/>
        <w:gridCol w:w="844"/>
      </w:tblGrid>
      <w:tr w:rsidR="0092193C" w:rsidRPr="00EA26E2" w14:paraId="7F6764FC" w14:textId="77777777" w:rsidTr="004A3657">
        <w:trPr>
          <w:trHeight w:val="349"/>
        </w:trPr>
        <w:tc>
          <w:tcPr>
            <w:tcW w:w="454" w:type="pct"/>
            <w:tcBorders>
              <w:bottom w:val="single" w:sz="4" w:space="0" w:color="auto"/>
            </w:tcBorders>
            <w:noWrap/>
            <w:vAlign w:val="center"/>
          </w:tcPr>
          <w:p w14:paraId="3B903305" w14:textId="77777777" w:rsidR="0092193C" w:rsidRPr="00EA26E2" w:rsidRDefault="0092193C" w:rsidP="004A3657">
            <w:pPr>
              <w:contextualSpacing/>
              <w:jc w:val="center"/>
              <w:rPr>
                <w:rFonts w:ascii="Times New Roman" w:eastAsia="Times New Roman" w:hAnsi="Times New Roman" w:cs="Times New Roman"/>
                <w:color w:val="000000"/>
                <w:sz w:val="20"/>
                <w:szCs w:val="20"/>
              </w:rPr>
            </w:pPr>
            <w:r w:rsidRPr="00EA26E2">
              <w:rPr>
                <w:rFonts w:ascii="Times New Roman" w:eastAsia="Times New Roman" w:hAnsi="Times New Roman" w:cs="Times New Roman"/>
                <w:color w:val="000000"/>
                <w:sz w:val="20"/>
                <w:szCs w:val="20"/>
              </w:rPr>
              <w:t>Year</w:t>
            </w:r>
          </w:p>
        </w:tc>
        <w:tc>
          <w:tcPr>
            <w:tcW w:w="456" w:type="pct"/>
            <w:tcBorders>
              <w:bottom w:val="single" w:sz="4" w:space="0" w:color="auto"/>
            </w:tcBorders>
            <w:noWrap/>
            <w:vAlign w:val="center"/>
          </w:tcPr>
          <w:p w14:paraId="2602181E" w14:textId="77777777" w:rsidR="0092193C" w:rsidRPr="00EA26E2" w:rsidRDefault="0092193C" w:rsidP="004A3657">
            <w:pPr>
              <w:contextualSpacing/>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AMS</w:t>
            </w:r>
          </w:p>
        </w:tc>
        <w:tc>
          <w:tcPr>
            <w:tcW w:w="456" w:type="pct"/>
            <w:tcBorders>
              <w:bottom w:val="single" w:sz="4" w:space="0" w:color="auto"/>
            </w:tcBorders>
            <w:noWrap/>
            <w:vAlign w:val="center"/>
          </w:tcPr>
          <w:p w14:paraId="3963ED72" w14:textId="77777777" w:rsidR="0092193C" w:rsidRPr="00EA26E2" w:rsidRDefault="0092193C" w:rsidP="004A3657">
            <w:pPr>
              <w:contextualSpacing/>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BLH</w:t>
            </w:r>
          </w:p>
        </w:tc>
        <w:tc>
          <w:tcPr>
            <w:tcW w:w="456" w:type="pct"/>
            <w:tcBorders>
              <w:bottom w:val="single" w:sz="4" w:space="0" w:color="auto"/>
            </w:tcBorders>
            <w:noWrap/>
            <w:vAlign w:val="center"/>
          </w:tcPr>
          <w:p w14:paraId="4999113F" w14:textId="77777777" w:rsidR="0092193C" w:rsidRPr="00EA26E2" w:rsidRDefault="0092193C" w:rsidP="004A3657">
            <w:pPr>
              <w:contextualSpacing/>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BCF</w:t>
            </w:r>
          </w:p>
        </w:tc>
        <w:tc>
          <w:tcPr>
            <w:tcW w:w="456" w:type="pct"/>
            <w:tcBorders>
              <w:bottom w:val="single" w:sz="4" w:space="0" w:color="auto"/>
            </w:tcBorders>
            <w:noWrap/>
            <w:vAlign w:val="center"/>
          </w:tcPr>
          <w:p w14:paraId="103767C5" w14:textId="77777777" w:rsidR="0092193C" w:rsidRPr="00EA26E2" w:rsidRDefault="0092193C" w:rsidP="004A3657">
            <w:pPr>
              <w:contextualSpacing/>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BLG</w:t>
            </w:r>
          </w:p>
        </w:tc>
        <w:tc>
          <w:tcPr>
            <w:tcW w:w="456" w:type="pct"/>
            <w:tcBorders>
              <w:bottom w:val="single" w:sz="4" w:space="0" w:color="auto"/>
            </w:tcBorders>
            <w:noWrap/>
            <w:vAlign w:val="center"/>
          </w:tcPr>
          <w:p w14:paraId="3894A7CA" w14:textId="77777777" w:rsidR="0092193C" w:rsidRPr="00EA26E2" w:rsidRDefault="0092193C" w:rsidP="004A3657">
            <w:pPr>
              <w:contextualSpacing/>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FCF</w:t>
            </w:r>
          </w:p>
        </w:tc>
        <w:tc>
          <w:tcPr>
            <w:tcW w:w="456" w:type="pct"/>
            <w:tcBorders>
              <w:bottom w:val="single" w:sz="4" w:space="0" w:color="auto"/>
            </w:tcBorders>
            <w:noWrap/>
            <w:vAlign w:val="center"/>
          </w:tcPr>
          <w:p w14:paraId="39F5C534" w14:textId="77777777" w:rsidR="0092193C" w:rsidRPr="00EA26E2" w:rsidRDefault="0092193C" w:rsidP="004A3657">
            <w:pPr>
              <w:contextualSpacing/>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GZS</w:t>
            </w:r>
          </w:p>
        </w:tc>
        <w:tc>
          <w:tcPr>
            <w:tcW w:w="456" w:type="pct"/>
            <w:tcBorders>
              <w:bottom w:val="single" w:sz="4" w:space="0" w:color="auto"/>
            </w:tcBorders>
            <w:noWrap/>
            <w:vAlign w:val="center"/>
          </w:tcPr>
          <w:p w14:paraId="249B270C" w14:textId="77777777" w:rsidR="0092193C" w:rsidRPr="00EA26E2" w:rsidRDefault="0092193C" w:rsidP="004A3657">
            <w:pPr>
              <w:contextualSpacing/>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LNG</w:t>
            </w:r>
          </w:p>
        </w:tc>
        <w:tc>
          <w:tcPr>
            <w:tcW w:w="452" w:type="pct"/>
            <w:tcBorders>
              <w:bottom w:val="single" w:sz="4" w:space="0" w:color="auto"/>
            </w:tcBorders>
            <w:noWrap/>
            <w:vAlign w:val="center"/>
          </w:tcPr>
          <w:p w14:paraId="6F35B1F3" w14:textId="77777777" w:rsidR="0092193C" w:rsidRPr="00EA26E2" w:rsidRDefault="0092193C" w:rsidP="004A3657">
            <w:pPr>
              <w:contextualSpacing/>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LMB</w:t>
            </w:r>
          </w:p>
        </w:tc>
        <w:tc>
          <w:tcPr>
            <w:tcW w:w="451" w:type="pct"/>
            <w:tcBorders>
              <w:bottom w:val="single" w:sz="4" w:space="0" w:color="auto"/>
            </w:tcBorders>
            <w:vAlign w:val="center"/>
          </w:tcPr>
          <w:p w14:paraId="79F8B920" w14:textId="77777777" w:rsidR="0092193C" w:rsidRPr="00F50D02" w:rsidRDefault="0092193C" w:rsidP="004A3657">
            <w:pPr>
              <w:contextualSpacing/>
              <w:jc w:val="center"/>
              <w:rPr>
                <w:rFonts w:ascii="Times New Roman" w:eastAsia="Times New Roman" w:hAnsi="Times New Roman" w:cs="Times New Roman"/>
                <w:color w:val="000000"/>
                <w:sz w:val="20"/>
                <w:szCs w:val="20"/>
              </w:rPr>
            </w:pPr>
            <w:r w:rsidRPr="00F50D02">
              <w:rPr>
                <w:rFonts w:ascii="Times New Roman" w:eastAsia="Times New Roman" w:hAnsi="Times New Roman" w:cs="Times New Roman"/>
                <w:color w:val="000000"/>
                <w:sz w:val="20"/>
                <w:szCs w:val="20"/>
              </w:rPr>
              <w:t>TFS</w:t>
            </w:r>
          </w:p>
        </w:tc>
        <w:tc>
          <w:tcPr>
            <w:tcW w:w="451" w:type="pct"/>
            <w:tcBorders>
              <w:bottom w:val="single" w:sz="4" w:space="0" w:color="auto"/>
            </w:tcBorders>
            <w:vAlign w:val="center"/>
          </w:tcPr>
          <w:p w14:paraId="55E2F896" w14:textId="77777777" w:rsidR="0092193C" w:rsidRPr="00F50D02" w:rsidRDefault="0092193C" w:rsidP="004A3657">
            <w:pPr>
              <w:contextualSpacing/>
              <w:jc w:val="center"/>
              <w:rPr>
                <w:rFonts w:ascii="Times New Roman" w:eastAsia="Times New Roman" w:hAnsi="Times New Roman" w:cs="Times New Roman"/>
                <w:color w:val="000000"/>
                <w:sz w:val="20"/>
                <w:szCs w:val="20"/>
              </w:rPr>
            </w:pPr>
            <w:r w:rsidRPr="00F50D02">
              <w:rPr>
                <w:rFonts w:ascii="Times New Roman" w:eastAsia="Times New Roman" w:hAnsi="Times New Roman" w:cs="Times New Roman"/>
                <w:color w:val="000000"/>
                <w:sz w:val="20"/>
                <w:szCs w:val="20"/>
              </w:rPr>
              <w:t>WTP</w:t>
            </w:r>
          </w:p>
        </w:tc>
      </w:tr>
      <w:tr w:rsidR="0092193C" w:rsidRPr="00EA26E2" w14:paraId="16C20821" w14:textId="77777777" w:rsidTr="004A3657">
        <w:trPr>
          <w:trHeight w:val="349"/>
        </w:trPr>
        <w:tc>
          <w:tcPr>
            <w:tcW w:w="454" w:type="pct"/>
            <w:noWrap/>
            <w:vAlign w:val="center"/>
          </w:tcPr>
          <w:p w14:paraId="3C9A173A"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2024</w:t>
            </w:r>
          </w:p>
        </w:tc>
        <w:tc>
          <w:tcPr>
            <w:tcW w:w="456" w:type="pct"/>
            <w:noWrap/>
            <w:vAlign w:val="center"/>
          </w:tcPr>
          <w:p w14:paraId="7E79D353" w14:textId="77777777" w:rsidR="0092193C" w:rsidRPr="007009BF" w:rsidRDefault="0092193C" w:rsidP="004A3657">
            <w:pPr>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1,567</w:t>
            </w:r>
          </w:p>
        </w:tc>
        <w:tc>
          <w:tcPr>
            <w:tcW w:w="456" w:type="pct"/>
            <w:noWrap/>
            <w:vAlign w:val="center"/>
          </w:tcPr>
          <w:p w14:paraId="22AD0D64"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94</w:t>
            </w:r>
          </w:p>
        </w:tc>
        <w:tc>
          <w:tcPr>
            <w:tcW w:w="456" w:type="pct"/>
            <w:noWrap/>
            <w:vAlign w:val="center"/>
          </w:tcPr>
          <w:p w14:paraId="63E78114"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9</w:t>
            </w:r>
          </w:p>
        </w:tc>
        <w:tc>
          <w:tcPr>
            <w:tcW w:w="456" w:type="pct"/>
            <w:noWrap/>
            <w:vAlign w:val="center"/>
          </w:tcPr>
          <w:p w14:paraId="434FCE9B"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371</w:t>
            </w:r>
          </w:p>
        </w:tc>
        <w:tc>
          <w:tcPr>
            <w:tcW w:w="456" w:type="pct"/>
            <w:noWrap/>
            <w:vAlign w:val="center"/>
          </w:tcPr>
          <w:p w14:paraId="67B5F130"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32</w:t>
            </w:r>
          </w:p>
        </w:tc>
        <w:tc>
          <w:tcPr>
            <w:tcW w:w="456" w:type="pct"/>
            <w:noWrap/>
            <w:vAlign w:val="center"/>
          </w:tcPr>
          <w:p w14:paraId="49F2B952"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620</w:t>
            </w:r>
          </w:p>
        </w:tc>
        <w:tc>
          <w:tcPr>
            <w:tcW w:w="456" w:type="pct"/>
            <w:noWrap/>
            <w:vAlign w:val="center"/>
          </w:tcPr>
          <w:p w14:paraId="7FBC546E"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85</w:t>
            </w:r>
          </w:p>
        </w:tc>
        <w:tc>
          <w:tcPr>
            <w:tcW w:w="452" w:type="pct"/>
            <w:noWrap/>
            <w:vAlign w:val="center"/>
          </w:tcPr>
          <w:p w14:paraId="76FFF166"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136</w:t>
            </w:r>
          </w:p>
        </w:tc>
        <w:tc>
          <w:tcPr>
            <w:tcW w:w="451" w:type="pct"/>
            <w:tcBorders>
              <w:top w:val="single" w:sz="4" w:space="0" w:color="auto"/>
            </w:tcBorders>
            <w:vAlign w:val="center"/>
          </w:tcPr>
          <w:p w14:paraId="53DCD68E"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897</w:t>
            </w:r>
          </w:p>
        </w:tc>
        <w:tc>
          <w:tcPr>
            <w:tcW w:w="451" w:type="pct"/>
            <w:tcBorders>
              <w:top w:val="single" w:sz="4" w:space="0" w:color="auto"/>
            </w:tcBorders>
            <w:vAlign w:val="center"/>
          </w:tcPr>
          <w:p w14:paraId="5A1FF334"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106</w:t>
            </w:r>
          </w:p>
        </w:tc>
      </w:tr>
      <w:tr w:rsidR="0092193C" w:rsidRPr="00EA26E2" w14:paraId="6F236C80" w14:textId="77777777" w:rsidTr="004A3657">
        <w:trPr>
          <w:trHeight w:val="349"/>
        </w:trPr>
        <w:tc>
          <w:tcPr>
            <w:tcW w:w="454" w:type="pct"/>
            <w:tcBorders>
              <w:bottom w:val="single" w:sz="4" w:space="0" w:color="auto"/>
            </w:tcBorders>
            <w:noWrap/>
            <w:vAlign w:val="center"/>
          </w:tcPr>
          <w:p w14:paraId="2CBEA598" w14:textId="77777777" w:rsidR="0092193C" w:rsidRPr="007009BF" w:rsidRDefault="0092193C" w:rsidP="004A3657">
            <w:pPr>
              <w:contextualSpacing/>
              <w:jc w:val="center"/>
              <w:rPr>
                <w:rFonts w:ascii="Times New Roman" w:eastAsia="Times New Roman" w:hAnsi="Times New Roman" w:cs="Times New Roman"/>
                <w:color w:val="000000"/>
                <w:sz w:val="20"/>
                <w:szCs w:val="20"/>
              </w:rPr>
            </w:pPr>
            <w:r w:rsidRPr="007009BF">
              <w:rPr>
                <w:rFonts w:ascii="Times New Roman" w:eastAsia="Times New Roman" w:hAnsi="Times New Roman" w:cs="Times New Roman"/>
                <w:color w:val="000000"/>
                <w:sz w:val="20"/>
                <w:szCs w:val="20"/>
              </w:rPr>
              <w:t>2025</w:t>
            </w:r>
          </w:p>
        </w:tc>
        <w:tc>
          <w:tcPr>
            <w:tcW w:w="456" w:type="pct"/>
            <w:tcBorders>
              <w:bottom w:val="single" w:sz="4" w:space="0" w:color="auto"/>
            </w:tcBorders>
            <w:noWrap/>
            <w:vAlign w:val="center"/>
          </w:tcPr>
          <w:p w14:paraId="28E37643" w14:textId="5121A0BA" w:rsidR="0092193C" w:rsidRPr="007009BF" w:rsidRDefault="00631362"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391</w:t>
            </w:r>
          </w:p>
        </w:tc>
        <w:tc>
          <w:tcPr>
            <w:tcW w:w="456" w:type="pct"/>
            <w:tcBorders>
              <w:bottom w:val="single" w:sz="4" w:space="0" w:color="auto"/>
            </w:tcBorders>
            <w:noWrap/>
            <w:vAlign w:val="center"/>
          </w:tcPr>
          <w:p w14:paraId="393CAB1A" w14:textId="2ACA4C5E" w:rsidR="0092193C" w:rsidRPr="007009BF" w:rsidRDefault="00631362"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102</w:t>
            </w:r>
          </w:p>
        </w:tc>
        <w:tc>
          <w:tcPr>
            <w:tcW w:w="456" w:type="pct"/>
            <w:tcBorders>
              <w:bottom w:val="single" w:sz="4" w:space="0" w:color="auto"/>
            </w:tcBorders>
            <w:noWrap/>
            <w:vAlign w:val="center"/>
          </w:tcPr>
          <w:p w14:paraId="677CD837" w14:textId="77777777" w:rsidR="0092193C" w:rsidRPr="007009BF" w:rsidRDefault="0092193C"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r w:rsidRPr="007009BF">
              <w:rPr>
                <w:rFonts w:ascii="Times New Roman" w:eastAsia="Times New Roman" w:hAnsi="Times New Roman" w:cs="Times New Roman"/>
                <w:color w:val="000000"/>
                <w:sz w:val="20"/>
                <w:szCs w:val="20"/>
              </w:rPr>
              <w:t>3</w:t>
            </w:r>
          </w:p>
        </w:tc>
        <w:tc>
          <w:tcPr>
            <w:tcW w:w="456" w:type="pct"/>
            <w:tcBorders>
              <w:bottom w:val="single" w:sz="4" w:space="0" w:color="auto"/>
            </w:tcBorders>
            <w:noWrap/>
            <w:vAlign w:val="center"/>
          </w:tcPr>
          <w:p w14:paraId="3B7F92AB" w14:textId="1331EA8B" w:rsidR="0092193C" w:rsidRPr="007009BF" w:rsidRDefault="0092193C"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r w:rsidR="00631362">
              <w:rPr>
                <w:rFonts w:ascii="Times New Roman" w:eastAsia="Times New Roman" w:hAnsi="Times New Roman" w:cs="Times New Roman"/>
                <w:color w:val="000000"/>
                <w:sz w:val="20"/>
                <w:szCs w:val="20"/>
              </w:rPr>
              <w:t>8</w:t>
            </w:r>
            <w:r>
              <w:rPr>
                <w:rFonts w:ascii="Times New Roman" w:eastAsia="Times New Roman" w:hAnsi="Times New Roman" w:cs="Times New Roman"/>
                <w:color w:val="000000"/>
                <w:sz w:val="20"/>
                <w:szCs w:val="20"/>
              </w:rPr>
              <w:t>5</w:t>
            </w:r>
          </w:p>
        </w:tc>
        <w:tc>
          <w:tcPr>
            <w:tcW w:w="456" w:type="pct"/>
            <w:tcBorders>
              <w:bottom w:val="single" w:sz="4" w:space="0" w:color="auto"/>
            </w:tcBorders>
            <w:noWrap/>
            <w:vAlign w:val="center"/>
          </w:tcPr>
          <w:p w14:paraId="282A780C" w14:textId="77777777" w:rsidR="0092193C" w:rsidRPr="007009BF" w:rsidRDefault="0092193C"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r w:rsidRPr="007009BF">
              <w:rPr>
                <w:rFonts w:ascii="Times New Roman" w:eastAsia="Times New Roman" w:hAnsi="Times New Roman" w:cs="Times New Roman"/>
                <w:color w:val="000000"/>
                <w:sz w:val="20"/>
                <w:szCs w:val="20"/>
              </w:rPr>
              <w:t>5</w:t>
            </w:r>
          </w:p>
        </w:tc>
        <w:tc>
          <w:tcPr>
            <w:tcW w:w="456" w:type="pct"/>
            <w:tcBorders>
              <w:bottom w:val="single" w:sz="4" w:space="0" w:color="auto"/>
            </w:tcBorders>
            <w:noWrap/>
            <w:vAlign w:val="center"/>
          </w:tcPr>
          <w:p w14:paraId="004C3A9B" w14:textId="25306F78" w:rsidR="0092193C" w:rsidRPr="007009BF" w:rsidRDefault="00631362"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90</w:t>
            </w:r>
            <w:r w:rsidR="0092193C">
              <w:rPr>
                <w:rFonts w:ascii="Times New Roman" w:eastAsia="Times New Roman" w:hAnsi="Times New Roman" w:cs="Times New Roman"/>
                <w:color w:val="000000"/>
                <w:sz w:val="20"/>
                <w:szCs w:val="20"/>
              </w:rPr>
              <w:t>8</w:t>
            </w:r>
          </w:p>
        </w:tc>
        <w:tc>
          <w:tcPr>
            <w:tcW w:w="456" w:type="pct"/>
            <w:tcBorders>
              <w:bottom w:val="single" w:sz="4" w:space="0" w:color="auto"/>
            </w:tcBorders>
            <w:noWrap/>
            <w:vAlign w:val="center"/>
          </w:tcPr>
          <w:p w14:paraId="07710269" w14:textId="5431C996" w:rsidR="0092193C" w:rsidRPr="007009BF" w:rsidRDefault="0092193C"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r w:rsidR="00631362">
              <w:rPr>
                <w:rFonts w:ascii="Times New Roman" w:eastAsia="Times New Roman" w:hAnsi="Times New Roman" w:cs="Times New Roman"/>
                <w:color w:val="000000"/>
                <w:sz w:val="20"/>
                <w:szCs w:val="20"/>
              </w:rPr>
              <w:t>56</w:t>
            </w:r>
          </w:p>
        </w:tc>
        <w:tc>
          <w:tcPr>
            <w:tcW w:w="452" w:type="pct"/>
            <w:tcBorders>
              <w:bottom w:val="single" w:sz="4" w:space="0" w:color="auto"/>
            </w:tcBorders>
            <w:noWrap/>
            <w:vAlign w:val="center"/>
          </w:tcPr>
          <w:p w14:paraId="15762F2B" w14:textId="32906E80" w:rsidR="0092193C" w:rsidRPr="007009BF" w:rsidRDefault="0092193C"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r w:rsidR="00631362">
              <w:rPr>
                <w:rFonts w:ascii="Times New Roman" w:eastAsia="Times New Roman" w:hAnsi="Times New Roman" w:cs="Times New Roman"/>
                <w:color w:val="000000"/>
                <w:sz w:val="20"/>
                <w:szCs w:val="20"/>
              </w:rPr>
              <w:t>59</w:t>
            </w:r>
          </w:p>
        </w:tc>
        <w:tc>
          <w:tcPr>
            <w:tcW w:w="451" w:type="pct"/>
            <w:tcBorders>
              <w:bottom w:val="single" w:sz="4" w:space="0" w:color="auto"/>
            </w:tcBorders>
            <w:vAlign w:val="center"/>
          </w:tcPr>
          <w:p w14:paraId="71FC4F3D" w14:textId="77777777" w:rsidR="0092193C" w:rsidRPr="007009BF" w:rsidRDefault="0092193C"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371</w:t>
            </w:r>
          </w:p>
        </w:tc>
        <w:tc>
          <w:tcPr>
            <w:tcW w:w="451" w:type="pct"/>
            <w:tcBorders>
              <w:bottom w:val="single" w:sz="4" w:space="0" w:color="auto"/>
            </w:tcBorders>
            <w:vAlign w:val="center"/>
          </w:tcPr>
          <w:p w14:paraId="7778C4D1" w14:textId="50775937" w:rsidR="0092193C" w:rsidRPr="007009BF" w:rsidRDefault="0092193C" w:rsidP="004A3657">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r w:rsidR="00631362">
              <w:rPr>
                <w:rFonts w:ascii="Times New Roman" w:eastAsia="Times New Roman" w:hAnsi="Times New Roman" w:cs="Times New Roman"/>
                <w:color w:val="000000"/>
                <w:sz w:val="20"/>
                <w:szCs w:val="20"/>
              </w:rPr>
              <w:t>3</w:t>
            </w:r>
          </w:p>
        </w:tc>
      </w:tr>
    </w:tbl>
    <w:p w14:paraId="58A62EE0" w14:textId="56232981" w:rsidR="0092193C" w:rsidRDefault="0092193C" w:rsidP="00762C13">
      <w:pPr>
        <w:widowControl w:val="0"/>
        <w:spacing w:after="0" w:line="360" w:lineRule="auto"/>
        <w:ind w:right="187"/>
        <w:jc w:val="both"/>
        <w:rPr>
          <w:rFonts w:ascii="Times New Roman" w:eastAsia="Times New Roman" w:hAnsi="Times New Roman" w:cs="Times New Roman"/>
          <w:kern w:val="0"/>
          <w14:ligatures w14:val="none"/>
        </w:rPr>
      </w:pPr>
    </w:p>
    <w:p w14:paraId="0D58B650" w14:textId="77777777" w:rsidR="007A1BF1" w:rsidRPr="007F452E" w:rsidRDefault="007A1BF1" w:rsidP="007A1BF1">
      <w:pPr>
        <w:spacing w:line="360" w:lineRule="auto"/>
        <w:jc w:val="both"/>
        <w:rPr>
          <w:ins w:id="3" w:author="Kyle Hoffman" w:date="2025-12-02T13:07:00Z" w16du:dateUtc="2025-12-02T18:07:00Z"/>
          <w:rFonts w:ascii="Times New Roman" w:hAnsi="Times New Roman" w:cs="Times New Roman"/>
        </w:rPr>
      </w:pPr>
      <w:ins w:id="4" w:author="Kyle Hoffman" w:date="2025-12-02T13:07:00Z" w16du:dateUtc="2025-12-02T18:07:00Z">
        <w:r w:rsidRPr="007F452E">
          <w:rPr>
            <w:rFonts w:ascii="Times New Roman" w:hAnsi="Times New Roman" w:cs="Times New Roman"/>
          </w:rPr>
          <w:t xml:space="preserve">Great Pee Dee River </w:t>
        </w:r>
      </w:ins>
    </w:p>
    <w:p w14:paraId="1F56D44F" w14:textId="0F896B64" w:rsidR="007A1BF1" w:rsidRDefault="007A1BF1" w:rsidP="007A1BF1">
      <w:pPr>
        <w:spacing w:line="360" w:lineRule="auto"/>
        <w:contextualSpacing/>
        <w:jc w:val="both"/>
        <w:rPr>
          <w:ins w:id="5" w:author="Kyle Hoffman" w:date="2025-12-02T13:07:00Z" w16du:dateUtc="2025-12-02T18:07:00Z"/>
          <w:rFonts w:ascii="Times New Roman" w:hAnsi="Times New Roman" w:cs="Times New Roman"/>
        </w:rPr>
      </w:pPr>
      <w:ins w:id="6" w:author="Kyle Hoffman" w:date="2025-12-02T13:07:00Z" w16du:dateUtc="2025-12-02T18:07:00Z">
        <w:r w:rsidRPr="0022654A">
          <w:rPr>
            <w:rFonts w:ascii="Times New Roman" w:hAnsi="Times New Roman" w:cs="Times New Roman"/>
          </w:rPr>
          <w:t xml:space="preserve">As part of requirements for the SC’s shad fisheries sustainability plan, </w:t>
        </w:r>
      </w:ins>
      <w:ins w:id="7" w:author="Kyle Hoffman" w:date="2025-12-02T13:45:00Z" w16du:dateUtc="2025-12-02T18:45:00Z">
        <w:r w:rsidR="001F065C">
          <w:rPr>
            <w:rFonts w:ascii="Times New Roman" w:hAnsi="Times New Roman" w:cs="Times New Roman"/>
          </w:rPr>
          <w:t xml:space="preserve">juvenile American shad monitoring occurred in </w:t>
        </w:r>
      </w:ins>
      <w:ins w:id="8" w:author="Kyle Hoffman" w:date="2025-12-02T13:07:00Z" w16du:dateUtc="2025-12-02T18:07:00Z">
        <w:r w:rsidRPr="0022654A">
          <w:rPr>
            <w:rFonts w:ascii="Times New Roman" w:hAnsi="Times New Roman" w:cs="Times New Roman"/>
          </w:rPr>
          <w:t>the Great Pee Dee River</w:t>
        </w:r>
      </w:ins>
      <w:ins w:id="9" w:author="Kyle Hoffman" w:date="2025-12-02T13:45:00Z" w16du:dateUtc="2025-12-02T18:45:00Z">
        <w:r w:rsidR="001F065C">
          <w:rPr>
            <w:rFonts w:ascii="Times New Roman" w:hAnsi="Times New Roman" w:cs="Times New Roman"/>
          </w:rPr>
          <w:t xml:space="preserve"> in 2025.</w:t>
        </w:r>
      </w:ins>
      <w:ins w:id="10" w:author="Kyle Hoffman" w:date="2025-12-02T13:46:00Z" w16du:dateUtc="2025-12-02T18:46:00Z">
        <w:r w:rsidR="001F065C">
          <w:rPr>
            <w:rFonts w:ascii="Times New Roman" w:hAnsi="Times New Roman" w:cs="Times New Roman"/>
          </w:rPr>
          <w:t xml:space="preserve"> Juvenile shad were collected from </w:t>
        </w:r>
      </w:ins>
      <w:ins w:id="11" w:author="Kyle Hoffman" w:date="2025-12-02T13:07:00Z" w16du:dateUtc="2025-12-02T18:07:00Z">
        <w:r>
          <w:rPr>
            <w:rFonts w:ascii="Times New Roman" w:hAnsi="Times New Roman" w:cs="Times New Roman"/>
          </w:rPr>
          <w:t xml:space="preserve">August </w:t>
        </w:r>
      </w:ins>
      <w:ins w:id="12" w:author="Kyle Hoffman" w:date="2025-12-02T13:44:00Z" w16du:dateUtc="2025-12-02T18:44:00Z">
        <w:r w:rsidR="001F065C">
          <w:rPr>
            <w:rFonts w:ascii="Times New Roman" w:hAnsi="Times New Roman" w:cs="Times New Roman"/>
          </w:rPr>
          <w:t xml:space="preserve">21 </w:t>
        </w:r>
      </w:ins>
      <w:ins w:id="13" w:author="Kyle Hoffman" w:date="2025-12-02T13:07:00Z" w16du:dateUtc="2025-12-02T18:07:00Z">
        <w:r>
          <w:rPr>
            <w:rFonts w:ascii="Times New Roman" w:hAnsi="Times New Roman" w:cs="Times New Roman"/>
          </w:rPr>
          <w:t>through October</w:t>
        </w:r>
      </w:ins>
      <w:ins w:id="14" w:author="Kyle Hoffman" w:date="2025-12-02T13:44:00Z" w16du:dateUtc="2025-12-02T18:44:00Z">
        <w:r w:rsidR="001F065C">
          <w:rPr>
            <w:rFonts w:ascii="Times New Roman" w:hAnsi="Times New Roman" w:cs="Times New Roman"/>
          </w:rPr>
          <w:t xml:space="preserve"> 29, 2025</w:t>
        </w:r>
      </w:ins>
      <w:ins w:id="15" w:author="Kyle Hoffman" w:date="2025-12-02T13:07:00Z" w16du:dateUtc="2025-12-02T18:07:00Z">
        <w:r>
          <w:rPr>
            <w:rFonts w:ascii="Times New Roman" w:hAnsi="Times New Roman" w:cs="Times New Roman"/>
          </w:rPr>
          <w:t>.</w:t>
        </w:r>
        <w:r w:rsidRPr="0022654A">
          <w:rPr>
            <w:rFonts w:ascii="Times New Roman" w:hAnsi="Times New Roman" w:cs="Times New Roman"/>
          </w:rPr>
          <w:t xml:space="preserve"> </w:t>
        </w:r>
      </w:ins>
      <w:ins w:id="16" w:author="Kyle Hoffman" w:date="2025-12-02T13:46:00Z" w16du:dateUtc="2025-12-02T18:46:00Z">
        <w:r w:rsidR="001F065C">
          <w:rPr>
            <w:rFonts w:ascii="Times New Roman" w:hAnsi="Times New Roman" w:cs="Times New Roman"/>
          </w:rPr>
          <w:t xml:space="preserve">In total, </w:t>
        </w:r>
      </w:ins>
      <w:ins w:id="17" w:author="Kyle Hoffman" w:date="2025-12-02T13:24:00Z" w16du:dateUtc="2025-12-02T18:24:00Z">
        <w:r w:rsidR="00843798">
          <w:rPr>
            <w:rFonts w:ascii="Times New Roman" w:hAnsi="Times New Roman" w:cs="Times New Roman"/>
          </w:rPr>
          <w:t>731</w:t>
        </w:r>
      </w:ins>
      <w:ins w:id="18" w:author="Kyle Hoffman" w:date="2025-12-02T13:07:00Z" w16du:dateUtc="2025-12-02T18:07:00Z">
        <w:r>
          <w:rPr>
            <w:rFonts w:ascii="Times New Roman" w:hAnsi="Times New Roman" w:cs="Times New Roman"/>
          </w:rPr>
          <w:t xml:space="preserve"> </w:t>
        </w:r>
      </w:ins>
      <w:ins w:id="19" w:author="Kyle Hoffman" w:date="2025-12-02T13:46:00Z" w16du:dateUtc="2025-12-02T18:46:00Z">
        <w:r w:rsidR="001F065C">
          <w:rPr>
            <w:rFonts w:ascii="Times New Roman" w:hAnsi="Times New Roman" w:cs="Times New Roman"/>
          </w:rPr>
          <w:t>juvenile</w:t>
        </w:r>
      </w:ins>
      <w:ins w:id="20" w:author="Kyle Hoffman" w:date="2025-12-02T13:07:00Z" w16du:dateUtc="2025-12-02T18:07:00Z">
        <w:r>
          <w:rPr>
            <w:rFonts w:ascii="Times New Roman" w:hAnsi="Times New Roman" w:cs="Times New Roman"/>
          </w:rPr>
          <w:t xml:space="preserve"> American s</w:t>
        </w:r>
        <w:r w:rsidRPr="0022654A">
          <w:rPr>
            <w:rFonts w:ascii="Times New Roman" w:hAnsi="Times New Roman" w:cs="Times New Roman"/>
          </w:rPr>
          <w:t xml:space="preserve">had were collected </w:t>
        </w:r>
      </w:ins>
      <w:ins w:id="21" w:author="Kyle Hoffman" w:date="2025-12-02T13:46:00Z" w16du:dateUtc="2025-12-02T18:46:00Z">
        <w:r w:rsidR="001F065C">
          <w:rPr>
            <w:rFonts w:ascii="Times New Roman" w:hAnsi="Times New Roman" w:cs="Times New Roman"/>
          </w:rPr>
          <w:t>f</w:t>
        </w:r>
      </w:ins>
      <w:ins w:id="22" w:author="Kyle Hoffman" w:date="2025-12-02T13:47:00Z" w16du:dateUtc="2025-12-02T18:47:00Z">
        <w:r w:rsidR="001F065C">
          <w:rPr>
            <w:rFonts w:ascii="Times New Roman" w:hAnsi="Times New Roman" w:cs="Times New Roman"/>
          </w:rPr>
          <w:t>rom 32,400 seconds of electrofishing time, with higher catchability at the end of the s</w:t>
        </w:r>
      </w:ins>
      <w:ins w:id="23" w:author="Kyle Hoffman" w:date="2025-12-02T13:48:00Z" w16du:dateUtc="2025-12-02T18:48:00Z">
        <w:r w:rsidR="001F065C">
          <w:rPr>
            <w:rFonts w:ascii="Times New Roman" w:hAnsi="Times New Roman" w:cs="Times New Roman"/>
          </w:rPr>
          <w:t xml:space="preserve">ampling period. Total catch and arithmetic mean </w:t>
        </w:r>
      </w:ins>
      <w:ins w:id="24" w:author="Kyle Hoffman" w:date="2025-12-02T13:49:00Z" w16du:dateUtc="2025-12-02T18:49:00Z">
        <w:r w:rsidR="001F065C">
          <w:rPr>
            <w:rFonts w:ascii="Times New Roman" w:hAnsi="Times New Roman" w:cs="Times New Roman"/>
          </w:rPr>
          <w:t>catch per minute were calculated</w:t>
        </w:r>
      </w:ins>
      <w:ins w:id="25" w:author="Kyle Hoffman" w:date="2025-12-02T13:47:00Z" w16du:dateUtc="2025-12-02T18:47:00Z">
        <w:r w:rsidR="001F065C">
          <w:rPr>
            <w:rFonts w:ascii="Times New Roman" w:hAnsi="Times New Roman" w:cs="Times New Roman"/>
          </w:rPr>
          <w:t xml:space="preserve"> </w:t>
        </w:r>
      </w:ins>
      <w:ins w:id="26" w:author="Kyle Hoffman" w:date="2025-12-02T13:07:00Z" w16du:dateUtc="2025-12-02T18:07:00Z">
        <w:r w:rsidRPr="0022654A">
          <w:rPr>
            <w:rFonts w:ascii="Times New Roman" w:hAnsi="Times New Roman" w:cs="Times New Roman"/>
          </w:rPr>
          <w:t>(</w:t>
        </w:r>
        <w:r w:rsidRPr="00B760A6">
          <w:rPr>
            <w:rFonts w:ascii="Times New Roman" w:hAnsi="Times New Roman" w:cs="Times New Roman"/>
          </w:rPr>
          <w:t xml:space="preserve">Table </w:t>
        </w:r>
      </w:ins>
      <w:ins w:id="27" w:author="Kyle Hoffman" w:date="2025-12-02T13:24:00Z" w16du:dateUtc="2025-12-02T18:24:00Z">
        <w:r w:rsidR="00843798">
          <w:rPr>
            <w:rFonts w:ascii="Times New Roman" w:hAnsi="Times New Roman" w:cs="Times New Roman"/>
          </w:rPr>
          <w:t>3</w:t>
        </w:r>
      </w:ins>
      <w:ins w:id="28" w:author="Kyle Hoffman" w:date="2025-12-02T13:07:00Z" w16du:dateUtc="2025-12-02T18:07:00Z">
        <w:r w:rsidRPr="00B760A6">
          <w:rPr>
            <w:rFonts w:ascii="Times New Roman" w:hAnsi="Times New Roman" w:cs="Times New Roman"/>
          </w:rPr>
          <w:t>).</w:t>
        </w:r>
        <w:r>
          <w:rPr>
            <w:rFonts w:ascii="Times New Roman" w:hAnsi="Times New Roman" w:cs="Times New Roman"/>
          </w:rPr>
          <w:t xml:space="preserve"> </w:t>
        </w:r>
        <w:r w:rsidRPr="00281283">
          <w:rPr>
            <w:rFonts w:ascii="Times New Roman" w:hAnsi="Times New Roman" w:cs="Times New Roman"/>
          </w:rPr>
          <w:t>For the 202</w:t>
        </w:r>
      </w:ins>
      <w:ins w:id="29" w:author="Kyle Hoffman" w:date="2025-12-02T13:24:00Z" w16du:dateUtc="2025-12-02T18:24:00Z">
        <w:r w:rsidR="00843798">
          <w:rPr>
            <w:rFonts w:ascii="Times New Roman" w:hAnsi="Times New Roman" w:cs="Times New Roman"/>
          </w:rPr>
          <w:t>5</w:t>
        </w:r>
      </w:ins>
      <w:ins w:id="30" w:author="Kyle Hoffman" w:date="2025-12-02T13:07:00Z" w16du:dateUtc="2025-12-02T18:07:00Z">
        <w:r w:rsidRPr="00281283">
          <w:rPr>
            <w:rFonts w:ascii="Times New Roman" w:hAnsi="Times New Roman" w:cs="Times New Roman"/>
          </w:rPr>
          <w:t xml:space="preserve"> sampling season, this electrofishing effort was conducted by SCDNR Region II staff.</w:t>
        </w:r>
      </w:ins>
    </w:p>
    <w:p w14:paraId="611BABD8" w14:textId="77777777" w:rsidR="007A1BF1" w:rsidRDefault="007A1BF1" w:rsidP="007A1BF1">
      <w:pPr>
        <w:spacing w:line="240" w:lineRule="auto"/>
        <w:contextualSpacing/>
        <w:jc w:val="both"/>
        <w:rPr>
          <w:ins w:id="31" w:author="Kyle Hoffman" w:date="2025-12-02T13:07:00Z" w16du:dateUtc="2025-12-02T18:07:00Z"/>
          <w:rFonts w:ascii="Times New Roman" w:hAnsi="Times New Roman" w:cs="Times New Roman"/>
        </w:rPr>
      </w:pPr>
    </w:p>
    <w:p w14:paraId="7D9C72CE" w14:textId="739F170C" w:rsidR="007A1BF1" w:rsidRDefault="007A1BF1" w:rsidP="007A1BF1">
      <w:pPr>
        <w:pStyle w:val="Heading3"/>
        <w:rPr>
          <w:ins w:id="32" w:author="Kyle Hoffman" w:date="2025-12-02T13:07:00Z" w16du:dateUtc="2025-12-02T18:07:00Z"/>
        </w:rPr>
      </w:pPr>
      <w:ins w:id="33" w:author="Kyle Hoffman" w:date="2025-12-02T13:07:00Z" w16du:dateUtc="2025-12-02T18:07:00Z">
        <w:r>
          <w:rPr>
            <w:bCs/>
          </w:rPr>
          <w:t xml:space="preserve">Table </w:t>
        </w:r>
      </w:ins>
      <w:ins w:id="34" w:author="Kyle Hoffman" w:date="2025-12-02T13:26:00Z" w16du:dateUtc="2025-12-02T18:26:00Z">
        <w:r w:rsidR="00843798">
          <w:rPr>
            <w:bCs/>
          </w:rPr>
          <w:t>3</w:t>
        </w:r>
      </w:ins>
      <w:ins w:id="35" w:author="Kyle Hoffman" w:date="2025-12-02T13:07:00Z" w16du:dateUtc="2025-12-02T18:07:00Z">
        <w:r>
          <w:rPr>
            <w:bCs/>
          </w:rPr>
          <w:t>.</w:t>
        </w:r>
        <w:r w:rsidRPr="00FF2604">
          <w:tab/>
          <w:t xml:space="preserve">Total number of juvenile American shad </w:t>
        </w:r>
        <w:r>
          <w:t xml:space="preserve">(AMS) </w:t>
        </w:r>
        <w:r w:rsidRPr="00FF2604">
          <w:t xml:space="preserve">collected from </w:t>
        </w:r>
        <w:r>
          <w:t xml:space="preserve">the </w:t>
        </w:r>
        <w:r w:rsidRPr="00FF2604">
          <w:t>Great Pee</w:t>
        </w:r>
        <w:r>
          <w:t xml:space="preserve"> </w:t>
        </w:r>
        <w:r w:rsidRPr="00FF2604">
          <w:t>Dee River in 20</w:t>
        </w:r>
        <w:r>
          <w:t>2</w:t>
        </w:r>
      </w:ins>
      <w:ins w:id="36" w:author="Kyle Hoffman" w:date="2025-12-02T13:26:00Z" w16du:dateUtc="2025-12-02T18:26:00Z">
        <w:r w:rsidR="00843798">
          <w:t>5</w:t>
        </w:r>
      </w:ins>
      <w:ins w:id="37" w:author="Kyle Hoffman" w:date="2025-12-02T13:07:00Z" w16du:dateUtc="2025-12-02T18:07:00Z">
        <w:r>
          <w:t xml:space="preserve">. (Length range = </w:t>
        </w:r>
      </w:ins>
      <w:ins w:id="38" w:author="Kyle Hoffman" w:date="2025-12-02T13:27:00Z" w16du:dateUtc="2025-12-02T18:27:00Z">
        <w:r w:rsidR="00843798">
          <w:t>5</w:t>
        </w:r>
      </w:ins>
      <w:ins w:id="39" w:author="Kyle Hoffman" w:date="2025-12-02T13:07:00Z" w16du:dateUtc="2025-12-02T18:07:00Z">
        <w:r>
          <w:t>0–1</w:t>
        </w:r>
      </w:ins>
      <w:ins w:id="40" w:author="Kyle Hoffman" w:date="2025-12-02T13:27:00Z" w16du:dateUtc="2025-12-02T18:27:00Z">
        <w:r w:rsidR="00843798">
          <w:t>5</w:t>
        </w:r>
      </w:ins>
      <w:ins w:id="41" w:author="Kyle Hoffman" w:date="2025-12-02T13:07:00Z" w16du:dateUtc="2025-12-02T18:07:00Z">
        <w:r>
          <w:t>2 mm; average total length = 8</w:t>
        </w:r>
      </w:ins>
      <w:ins w:id="42" w:author="Kyle Hoffman" w:date="2025-12-02T13:28:00Z" w16du:dateUtc="2025-12-02T18:28:00Z">
        <w:r w:rsidR="00843798">
          <w:t>7.5</w:t>
        </w:r>
      </w:ins>
      <w:ins w:id="43" w:author="Kyle Hoffman" w:date="2025-12-02T13:07:00Z" w16du:dateUtc="2025-12-02T18:07:00Z">
        <w:r>
          <w:t xml:space="preserve"> mm.)</w:t>
        </w:r>
      </w:ins>
    </w:p>
    <w:p w14:paraId="75ED33E8" w14:textId="77777777" w:rsidR="007A1BF1" w:rsidRPr="00DC6D37" w:rsidRDefault="007A1BF1" w:rsidP="007A1BF1">
      <w:pPr>
        <w:rPr>
          <w:ins w:id="44" w:author="Kyle Hoffman" w:date="2025-12-02T13:07:00Z" w16du:dateUtc="2025-12-02T18:07:00Z"/>
        </w:rPr>
      </w:pPr>
    </w:p>
    <w:tbl>
      <w:tblPr>
        <w:tblW w:w="5000" w:type="pct"/>
        <w:tblLook w:val="04A0" w:firstRow="1" w:lastRow="0" w:firstColumn="1" w:lastColumn="0" w:noHBand="0" w:noVBand="1"/>
      </w:tblPr>
      <w:tblGrid>
        <w:gridCol w:w="2184"/>
        <w:gridCol w:w="1753"/>
        <w:gridCol w:w="2617"/>
        <w:gridCol w:w="2806"/>
      </w:tblGrid>
      <w:tr w:rsidR="007A1BF1" w:rsidRPr="00B959B9" w14:paraId="43BF5F4B" w14:textId="77777777" w:rsidTr="00AC6CDB">
        <w:trPr>
          <w:trHeight w:val="381"/>
          <w:ins w:id="45" w:author="Kyle Hoffman" w:date="2025-12-02T13:07:00Z" w16du:dateUtc="2025-12-02T18:07:00Z"/>
        </w:trPr>
        <w:tc>
          <w:tcPr>
            <w:tcW w:w="1166" w:type="pct"/>
            <w:tcBorders>
              <w:top w:val="nil"/>
              <w:left w:val="nil"/>
              <w:bottom w:val="single" w:sz="4" w:space="0" w:color="auto"/>
              <w:right w:val="nil"/>
            </w:tcBorders>
            <w:noWrap/>
            <w:vAlign w:val="center"/>
            <w:hideMark/>
          </w:tcPr>
          <w:p w14:paraId="27ED3ADA" w14:textId="77777777" w:rsidR="007A1BF1" w:rsidRPr="00B959B9" w:rsidRDefault="007A1BF1" w:rsidP="00AC6CDB">
            <w:pPr>
              <w:spacing w:after="0" w:line="240" w:lineRule="auto"/>
              <w:jc w:val="center"/>
              <w:rPr>
                <w:ins w:id="46" w:author="Kyle Hoffman" w:date="2025-12-02T13:07:00Z" w16du:dateUtc="2025-12-02T18:07:00Z"/>
                <w:rFonts w:ascii="Times New Roman" w:eastAsia="Times New Roman" w:hAnsi="Times New Roman" w:cs="Times New Roman"/>
                <w:color w:val="000000"/>
                <w:sz w:val="20"/>
                <w:szCs w:val="20"/>
              </w:rPr>
            </w:pPr>
            <w:ins w:id="47" w:author="Kyle Hoffman" w:date="2025-12-02T13:07:00Z" w16du:dateUtc="2025-12-02T18:07:00Z">
              <w:r w:rsidRPr="00B959B9">
                <w:rPr>
                  <w:rFonts w:ascii="Times New Roman" w:eastAsia="Times New Roman" w:hAnsi="Times New Roman" w:cs="Times New Roman"/>
                  <w:color w:val="000000"/>
                  <w:sz w:val="20"/>
                  <w:szCs w:val="20"/>
                </w:rPr>
                <w:t>Date</w:t>
              </w:r>
            </w:ins>
          </w:p>
        </w:tc>
        <w:tc>
          <w:tcPr>
            <w:tcW w:w="936" w:type="pct"/>
            <w:tcBorders>
              <w:top w:val="nil"/>
              <w:left w:val="nil"/>
              <w:bottom w:val="single" w:sz="4" w:space="0" w:color="auto"/>
              <w:right w:val="nil"/>
            </w:tcBorders>
            <w:noWrap/>
            <w:vAlign w:val="center"/>
            <w:hideMark/>
          </w:tcPr>
          <w:p w14:paraId="52F78281" w14:textId="77777777" w:rsidR="007A1BF1" w:rsidRPr="00B959B9" w:rsidRDefault="007A1BF1" w:rsidP="00AC6CDB">
            <w:pPr>
              <w:spacing w:after="0" w:line="240" w:lineRule="auto"/>
              <w:jc w:val="center"/>
              <w:rPr>
                <w:ins w:id="48" w:author="Kyle Hoffman" w:date="2025-12-02T13:07:00Z" w16du:dateUtc="2025-12-02T18:07:00Z"/>
                <w:rFonts w:ascii="Times New Roman" w:eastAsia="Times New Roman" w:hAnsi="Times New Roman" w:cs="Times New Roman"/>
                <w:color w:val="000000"/>
                <w:sz w:val="20"/>
                <w:szCs w:val="20"/>
              </w:rPr>
            </w:pPr>
            <w:ins w:id="49" w:author="Kyle Hoffman" w:date="2025-12-02T13:07:00Z" w16du:dateUtc="2025-12-02T18:07:00Z">
              <w:r w:rsidRPr="00B959B9">
                <w:rPr>
                  <w:rFonts w:ascii="Times New Roman" w:eastAsia="Times New Roman" w:hAnsi="Times New Roman" w:cs="Times New Roman"/>
                  <w:color w:val="000000"/>
                  <w:sz w:val="20"/>
                  <w:szCs w:val="20"/>
                </w:rPr>
                <w:t>AMS</w:t>
              </w:r>
              <w:r>
                <w:rPr>
                  <w:rFonts w:ascii="Times New Roman" w:eastAsia="Times New Roman" w:hAnsi="Times New Roman" w:cs="Times New Roman"/>
                  <w:color w:val="000000"/>
                  <w:sz w:val="20"/>
                  <w:szCs w:val="20"/>
                </w:rPr>
                <w:t xml:space="preserve"> Collected</w:t>
              </w:r>
            </w:ins>
          </w:p>
        </w:tc>
        <w:tc>
          <w:tcPr>
            <w:tcW w:w="1398" w:type="pct"/>
            <w:tcBorders>
              <w:top w:val="nil"/>
              <w:left w:val="nil"/>
              <w:bottom w:val="single" w:sz="4" w:space="0" w:color="auto"/>
              <w:right w:val="nil"/>
            </w:tcBorders>
            <w:noWrap/>
            <w:vAlign w:val="center"/>
            <w:hideMark/>
          </w:tcPr>
          <w:p w14:paraId="7C566960" w14:textId="77777777" w:rsidR="007A1BF1" w:rsidRPr="00B959B9" w:rsidRDefault="007A1BF1" w:rsidP="00AC6CDB">
            <w:pPr>
              <w:spacing w:after="0" w:line="240" w:lineRule="auto"/>
              <w:jc w:val="center"/>
              <w:rPr>
                <w:ins w:id="50" w:author="Kyle Hoffman" w:date="2025-12-02T13:07:00Z" w16du:dateUtc="2025-12-02T18:07:00Z"/>
                <w:rFonts w:ascii="Times New Roman" w:eastAsia="Times New Roman" w:hAnsi="Times New Roman" w:cs="Times New Roman"/>
                <w:color w:val="000000"/>
                <w:sz w:val="20"/>
                <w:szCs w:val="20"/>
              </w:rPr>
            </w:pPr>
            <w:ins w:id="51" w:author="Kyle Hoffman" w:date="2025-12-02T13:07:00Z" w16du:dateUtc="2025-12-02T18:07:00Z">
              <w:r w:rsidRPr="00B959B9">
                <w:rPr>
                  <w:rFonts w:ascii="Times New Roman" w:eastAsia="Times New Roman" w:hAnsi="Times New Roman" w:cs="Times New Roman"/>
                  <w:color w:val="000000"/>
                  <w:sz w:val="20"/>
                  <w:szCs w:val="20"/>
                </w:rPr>
                <w:t>Pedal Time (s)</w:t>
              </w:r>
            </w:ins>
          </w:p>
        </w:tc>
        <w:tc>
          <w:tcPr>
            <w:tcW w:w="1499" w:type="pct"/>
            <w:tcBorders>
              <w:top w:val="nil"/>
              <w:left w:val="nil"/>
              <w:bottom w:val="single" w:sz="4" w:space="0" w:color="auto"/>
              <w:right w:val="nil"/>
            </w:tcBorders>
            <w:noWrap/>
            <w:vAlign w:val="center"/>
            <w:hideMark/>
          </w:tcPr>
          <w:p w14:paraId="1A1571E7" w14:textId="77777777" w:rsidR="007A1BF1" w:rsidRPr="00B959B9" w:rsidRDefault="007A1BF1" w:rsidP="00AC6CDB">
            <w:pPr>
              <w:spacing w:after="0" w:line="240" w:lineRule="auto"/>
              <w:jc w:val="center"/>
              <w:rPr>
                <w:ins w:id="52" w:author="Kyle Hoffman" w:date="2025-12-02T13:07:00Z" w16du:dateUtc="2025-12-02T18:07:00Z"/>
                <w:rFonts w:ascii="Times New Roman" w:eastAsia="Times New Roman" w:hAnsi="Times New Roman" w:cs="Times New Roman"/>
                <w:color w:val="000000"/>
                <w:sz w:val="20"/>
                <w:szCs w:val="20"/>
              </w:rPr>
            </w:pPr>
            <w:ins w:id="53" w:author="Kyle Hoffman" w:date="2025-12-02T13:07:00Z" w16du:dateUtc="2025-12-02T18:07:00Z">
              <w:r w:rsidRPr="00B959B9">
                <w:rPr>
                  <w:rFonts w:ascii="Times New Roman" w:eastAsia="Times New Roman" w:hAnsi="Times New Roman" w:cs="Times New Roman"/>
                  <w:color w:val="000000"/>
                  <w:sz w:val="20"/>
                  <w:szCs w:val="20"/>
                </w:rPr>
                <w:t>CPUE (AMS/hr)</w:t>
              </w:r>
            </w:ins>
          </w:p>
        </w:tc>
      </w:tr>
      <w:tr w:rsidR="007A1BF1" w:rsidRPr="00B959B9" w14:paraId="5149A763" w14:textId="77777777" w:rsidTr="00AC6CDB">
        <w:trPr>
          <w:trHeight w:val="381"/>
          <w:ins w:id="54" w:author="Kyle Hoffman" w:date="2025-12-02T13:07:00Z" w16du:dateUtc="2025-12-02T18:07:00Z"/>
        </w:trPr>
        <w:tc>
          <w:tcPr>
            <w:tcW w:w="1166" w:type="pct"/>
            <w:tcBorders>
              <w:top w:val="nil"/>
              <w:left w:val="nil"/>
              <w:bottom w:val="nil"/>
              <w:right w:val="nil"/>
            </w:tcBorders>
            <w:noWrap/>
            <w:vAlign w:val="center"/>
            <w:hideMark/>
          </w:tcPr>
          <w:p w14:paraId="1FB798D0" w14:textId="738F2444" w:rsidR="007A1BF1" w:rsidRPr="00B959B9" w:rsidRDefault="007A1BF1" w:rsidP="00AC6CDB">
            <w:pPr>
              <w:spacing w:after="0" w:line="360" w:lineRule="auto"/>
              <w:jc w:val="center"/>
              <w:rPr>
                <w:ins w:id="55" w:author="Kyle Hoffman" w:date="2025-12-02T13:07:00Z" w16du:dateUtc="2025-12-02T18:07:00Z"/>
                <w:rFonts w:ascii="Times New Roman" w:eastAsia="Times New Roman" w:hAnsi="Times New Roman" w:cs="Times New Roman"/>
                <w:color w:val="000000"/>
                <w:sz w:val="20"/>
                <w:szCs w:val="20"/>
              </w:rPr>
            </w:pPr>
            <w:ins w:id="56" w:author="Kyle Hoffman" w:date="2025-12-02T13:07:00Z" w16du:dateUtc="2025-12-02T18:07:00Z">
              <w:r>
                <w:rPr>
                  <w:rFonts w:ascii="Times New Roman" w:eastAsia="Times New Roman" w:hAnsi="Times New Roman" w:cs="Times New Roman"/>
                  <w:color w:val="000000"/>
                  <w:sz w:val="20"/>
                  <w:szCs w:val="20"/>
                </w:rPr>
                <w:t>0</w:t>
              </w:r>
              <w:r w:rsidRPr="00B959B9">
                <w:rPr>
                  <w:rFonts w:ascii="Times New Roman" w:eastAsia="Times New Roman" w:hAnsi="Times New Roman" w:cs="Times New Roman"/>
                  <w:color w:val="000000"/>
                  <w:sz w:val="20"/>
                  <w:szCs w:val="20"/>
                </w:rPr>
                <w:t>8/2</w:t>
              </w:r>
            </w:ins>
            <w:ins w:id="57" w:author="Kyle Hoffman" w:date="2025-12-02T13:18:00Z" w16du:dateUtc="2025-12-02T18:18:00Z">
              <w:r w:rsidR="00843798">
                <w:rPr>
                  <w:rFonts w:ascii="Times New Roman" w:eastAsia="Times New Roman" w:hAnsi="Times New Roman" w:cs="Times New Roman"/>
                  <w:color w:val="000000"/>
                  <w:sz w:val="20"/>
                  <w:szCs w:val="20"/>
                </w:rPr>
                <w:t>1</w:t>
              </w:r>
            </w:ins>
            <w:ins w:id="58" w:author="Kyle Hoffman" w:date="2025-12-02T13:07:00Z" w16du:dateUtc="2025-12-02T18:07:00Z">
              <w:r w:rsidRPr="00B959B9">
                <w:rPr>
                  <w:rFonts w:ascii="Times New Roman" w:eastAsia="Times New Roman" w:hAnsi="Times New Roman" w:cs="Times New Roman"/>
                  <w:color w:val="000000"/>
                  <w:sz w:val="20"/>
                  <w:szCs w:val="20"/>
                </w:rPr>
                <w:t>/202</w:t>
              </w:r>
            </w:ins>
            <w:ins w:id="59" w:author="Kyle Hoffman" w:date="2025-12-02T13:18:00Z" w16du:dateUtc="2025-12-02T18:18:00Z">
              <w:r w:rsidR="00843798">
                <w:rPr>
                  <w:rFonts w:ascii="Times New Roman" w:eastAsia="Times New Roman" w:hAnsi="Times New Roman" w:cs="Times New Roman"/>
                  <w:color w:val="000000"/>
                  <w:sz w:val="20"/>
                  <w:szCs w:val="20"/>
                </w:rPr>
                <w:t>5</w:t>
              </w:r>
            </w:ins>
          </w:p>
        </w:tc>
        <w:tc>
          <w:tcPr>
            <w:tcW w:w="936" w:type="pct"/>
            <w:tcBorders>
              <w:top w:val="nil"/>
              <w:left w:val="nil"/>
              <w:bottom w:val="nil"/>
              <w:right w:val="nil"/>
            </w:tcBorders>
            <w:noWrap/>
            <w:vAlign w:val="center"/>
            <w:hideMark/>
          </w:tcPr>
          <w:p w14:paraId="616E31DC" w14:textId="67E7B041" w:rsidR="007A1BF1" w:rsidRPr="00B959B9" w:rsidRDefault="00843798" w:rsidP="00AC6CDB">
            <w:pPr>
              <w:spacing w:after="0" w:line="360" w:lineRule="auto"/>
              <w:jc w:val="center"/>
              <w:rPr>
                <w:ins w:id="60" w:author="Kyle Hoffman" w:date="2025-12-02T13:07:00Z" w16du:dateUtc="2025-12-02T18:07:00Z"/>
                <w:rFonts w:ascii="Times New Roman" w:eastAsia="Times New Roman" w:hAnsi="Times New Roman" w:cs="Times New Roman"/>
                <w:color w:val="000000"/>
                <w:sz w:val="20"/>
                <w:szCs w:val="20"/>
              </w:rPr>
            </w:pPr>
            <w:ins w:id="61" w:author="Kyle Hoffman" w:date="2025-12-02T13:19:00Z" w16du:dateUtc="2025-12-02T18:19:00Z">
              <w:r>
                <w:rPr>
                  <w:rFonts w:ascii="Times New Roman" w:eastAsia="Times New Roman" w:hAnsi="Times New Roman" w:cs="Times New Roman"/>
                  <w:color w:val="000000"/>
                  <w:sz w:val="20"/>
                  <w:szCs w:val="20"/>
                </w:rPr>
                <w:t>76</w:t>
              </w:r>
            </w:ins>
          </w:p>
        </w:tc>
        <w:tc>
          <w:tcPr>
            <w:tcW w:w="1398" w:type="pct"/>
            <w:tcBorders>
              <w:top w:val="nil"/>
              <w:left w:val="nil"/>
              <w:bottom w:val="nil"/>
              <w:right w:val="nil"/>
            </w:tcBorders>
            <w:noWrap/>
            <w:vAlign w:val="center"/>
            <w:hideMark/>
          </w:tcPr>
          <w:p w14:paraId="5B7BBE01" w14:textId="77777777" w:rsidR="007A1BF1" w:rsidRPr="00B959B9" w:rsidRDefault="007A1BF1" w:rsidP="00AC6CDB">
            <w:pPr>
              <w:spacing w:after="0" w:line="360" w:lineRule="auto"/>
              <w:jc w:val="center"/>
              <w:rPr>
                <w:ins w:id="62" w:author="Kyle Hoffman" w:date="2025-12-02T13:07:00Z" w16du:dateUtc="2025-12-02T18:07:00Z"/>
                <w:rFonts w:ascii="Times New Roman" w:eastAsia="Times New Roman" w:hAnsi="Times New Roman" w:cs="Times New Roman"/>
                <w:color w:val="000000"/>
                <w:sz w:val="20"/>
                <w:szCs w:val="20"/>
              </w:rPr>
            </w:pPr>
            <w:ins w:id="63" w:author="Kyle Hoffman" w:date="2025-12-02T13:07:00Z" w16du:dateUtc="2025-12-02T18:07:00Z">
              <w:r w:rsidRPr="00B959B9">
                <w:rPr>
                  <w:rFonts w:ascii="Times New Roman" w:eastAsia="Times New Roman" w:hAnsi="Times New Roman" w:cs="Times New Roman"/>
                  <w:color w:val="000000"/>
                  <w:sz w:val="20"/>
                  <w:szCs w:val="20"/>
                </w:rPr>
                <w:t>5400</w:t>
              </w:r>
            </w:ins>
          </w:p>
        </w:tc>
        <w:tc>
          <w:tcPr>
            <w:tcW w:w="1499" w:type="pct"/>
            <w:tcBorders>
              <w:top w:val="nil"/>
              <w:left w:val="nil"/>
              <w:bottom w:val="nil"/>
              <w:right w:val="nil"/>
            </w:tcBorders>
            <w:noWrap/>
            <w:vAlign w:val="center"/>
            <w:hideMark/>
          </w:tcPr>
          <w:p w14:paraId="35351A95" w14:textId="00E03E68" w:rsidR="007A1BF1" w:rsidRPr="00B959B9" w:rsidRDefault="00843798" w:rsidP="00AC6CDB">
            <w:pPr>
              <w:spacing w:after="0" w:line="360" w:lineRule="auto"/>
              <w:jc w:val="center"/>
              <w:rPr>
                <w:ins w:id="64" w:author="Kyle Hoffman" w:date="2025-12-02T13:07:00Z" w16du:dateUtc="2025-12-02T18:07:00Z"/>
                <w:rFonts w:ascii="Times New Roman" w:eastAsia="Times New Roman" w:hAnsi="Times New Roman" w:cs="Times New Roman"/>
                <w:color w:val="000000"/>
                <w:sz w:val="20"/>
                <w:szCs w:val="20"/>
              </w:rPr>
            </w:pPr>
            <w:ins w:id="65" w:author="Kyle Hoffman" w:date="2025-12-02T13:21:00Z" w16du:dateUtc="2025-12-02T18:21:00Z">
              <w:r>
                <w:rPr>
                  <w:rFonts w:ascii="Times New Roman" w:eastAsia="Times New Roman" w:hAnsi="Times New Roman" w:cs="Times New Roman"/>
                  <w:color w:val="000000"/>
                  <w:sz w:val="20"/>
                  <w:szCs w:val="20"/>
                </w:rPr>
                <w:t>50</w:t>
              </w:r>
            </w:ins>
            <w:ins w:id="66" w:author="Kyle Hoffman" w:date="2025-12-02T13:07:00Z" w16du:dateUtc="2025-12-02T18:07:00Z">
              <w:r w:rsidR="007A1BF1">
                <w:rPr>
                  <w:rFonts w:ascii="Times New Roman" w:eastAsia="Times New Roman" w:hAnsi="Times New Roman" w:cs="Times New Roman"/>
                  <w:color w:val="000000"/>
                  <w:sz w:val="20"/>
                  <w:szCs w:val="20"/>
                </w:rPr>
                <w:t>.67</w:t>
              </w:r>
            </w:ins>
          </w:p>
        </w:tc>
      </w:tr>
      <w:tr w:rsidR="007A1BF1" w:rsidRPr="00B959B9" w14:paraId="621B0D56" w14:textId="77777777" w:rsidTr="00AC6CDB">
        <w:trPr>
          <w:trHeight w:val="381"/>
          <w:ins w:id="67" w:author="Kyle Hoffman" w:date="2025-12-02T13:07:00Z" w16du:dateUtc="2025-12-02T18:07:00Z"/>
        </w:trPr>
        <w:tc>
          <w:tcPr>
            <w:tcW w:w="1166" w:type="pct"/>
            <w:tcBorders>
              <w:top w:val="nil"/>
              <w:left w:val="nil"/>
              <w:bottom w:val="nil"/>
              <w:right w:val="nil"/>
            </w:tcBorders>
            <w:noWrap/>
            <w:vAlign w:val="center"/>
            <w:hideMark/>
          </w:tcPr>
          <w:p w14:paraId="11A751F7" w14:textId="0B2B1298" w:rsidR="007A1BF1" w:rsidRPr="00B959B9" w:rsidRDefault="007A1BF1" w:rsidP="00AC6CDB">
            <w:pPr>
              <w:spacing w:after="0" w:line="360" w:lineRule="auto"/>
              <w:jc w:val="center"/>
              <w:rPr>
                <w:ins w:id="68" w:author="Kyle Hoffman" w:date="2025-12-02T13:07:00Z" w16du:dateUtc="2025-12-02T18:07:00Z"/>
                <w:rFonts w:ascii="Times New Roman" w:eastAsia="Times New Roman" w:hAnsi="Times New Roman" w:cs="Times New Roman"/>
                <w:color w:val="000000"/>
                <w:sz w:val="20"/>
                <w:szCs w:val="20"/>
              </w:rPr>
            </w:pPr>
            <w:ins w:id="69" w:author="Kyle Hoffman" w:date="2025-12-02T13:07:00Z" w16du:dateUtc="2025-12-02T18:07:00Z">
              <w:r>
                <w:rPr>
                  <w:rFonts w:ascii="Times New Roman" w:eastAsia="Times New Roman" w:hAnsi="Times New Roman" w:cs="Times New Roman"/>
                  <w:color w:val="000000"/>
                  <w:sz w:val="20"/>
                  <w:szCs w:val="20"/>
                </w:rPr>
                <w:t>0</w:t>
              </w:r>
              <w:r w:rsidRPr="00B959B9">
                <w:rPr>
                  <w:rFonts w:ascii="Times New Roman" w:eastAsia="Times New Roman" w:hAnsi="Times New Roman" w:cs="Times New Roman"/>
                  <w:color w:val="000000"/>
                  <w:sz w:val="20"/>
                  <w:szCs w:val="20"/>
                </w:rPr>
                <w:t>8/2</w:t>
              </w:r>
            </w:ins>
            <w:ins w:id="70" w:author="Kyle Hoffman" w:date="2025-12-02T13:18:00Z" w16du:dateUtc="2025-12-02T18:18:00Z">
              <w:r w:rsidR="00843798">
                <w:rPr>
                  <w:rFonts w:ascii="Times New Roman" w:eastAsia="Times New Roman" w:hAnsi="Times New Roman" w:cs="Times New Roman"/>
                  <w:color w:val="000000"/>
                  <w:sz w:val="20"/>
                  <w:szCs w:val="20"/>
                </w:rPr>
                <w:t>7</w:t>
              </w:r>
            </w:ins>
            <w:ins w:id="71" w:author="Kyle Hoffman" w:date="2025-12-02T13:07:00Z" w16du:dateUtc="2025-12-02T18:07:00Z">
              <w:r w:rsidRPr="00B959B9">
                <w:rPr>
                  <w:rFonts w:ascii="Times New Roman" w:eastAsia="Times New Roman" w:hAnsi="Times New Roman" w:cs="Times New Roman"/>
                  <w:color w:val="000000"/>
                  <w:sz w:val="20"/>
                  <w:szCs w:val="20"/>
                </w:rPr>
                <w:t>/202</w:t>
              </w:r>
            </w:ins>
            <w:ins w:id="72" w:author="Kyle Hoffman" w:date="2025-12-02T13:18:00Z" w16du:dateUtc="2025-12-02T18:18:00Z">
              <w:r w:rsidR="00843798">
                <w:rPr>
                  <w:rFonts w:ascii="Times New Roman" w:eastAsia="Times New Roman" w:hAnsi="Times New Roman" w:cs="Times New Roman"/>
                  <w:color w:val="000000"/>
                  <w:sz w:val="20"/>
                  <w:szCs w:val="20"/>
                </w:rPr>
                <w:t>5</w:t>
              </w:r>
            </w:ins>
          </w:p>
        </w:tc>
        <w:tc>
          <w:tcPr>
            <w:tcW w:w="936" w:type="pct"/>
            <w:tcBorders>
              <w:top w:val="nil"/>
              <w:left w:val="nil"/>
              <w:bottom w:val="nil"/>
              <w:right w:val="nil"/>
            </w:tcBorders>
            <w:noWrap/>
            <w:vAlign w:val="center"/>
            <w:hideMark/>
          </w:tcPr>
          <w:p w14:paraId="5B0031C4" w14:textId="771F37D2" w:rsidR="007A1BF1" w:rsidRPr="00B959B9" w:rsidRDefault="00843798" w:rsidP="00AC6CDB">
            <w:pPr>
              <w:spacing w:after="0" w:line="360" w:lineRule="auto"/>
              <w:jc w:val="center"/>
              <w:rPr>
                <w:ins w:id="73" w:author="Kyle Hoffman" w:date="2025-12-02T13:07:00Z" w16du:dateUtc="2025-12-02T18:07:00Z"/>
                <w:rFonts w:ascii="Times New Roman" w:eastAsia="Times New Roman" w:hAnsi="Times New Roman" w:cs="Times New Roman"/>
                <w:color w:val="000000"/>
                <w:sz w:val="20"/>
                <w:szCs w:val="20"/>
              </w:rPr>
            </w:pPr>
            <w:ins w:id="74" w:author="Kyle Hoffman" w:date="2025-12-02T13:19:00Z" w16du:dateUtc="2025-12-02T18:19:00Z">
              <w:r>
                <w:rPr>
                  <w:rFonts w:ascii="Times New Roman" w:eastAsia="Times New Roman" w:hAnsi="Times New Roman" w:cs="Times New Roman"/>
                  <w:color w:val="000000"/>
                  <w:sz w:val="20"/>
                  <w:szCs w:val="20"/>
                </w:rPr>
                <w:t>35</w:t>
              </w:r>
            </w:ins>
          </w:p>
        </w:tc>
        <w:tc>
          <w:tcPr>
            <w:tcW w:w="1398" w:type="pct"/>
            <w:tcBorders>
              <w:top w:val="nil"/>
              <w:left w:val="nil"/>
              <w:bottom w:val="nil"/>
              <w:right w:val="nil"/>
            </w:tcBorders>
            <w:noWrap/>
            <w:vAlign w:val="center"/>
            <w:hideMark/>
          </w:tcPr>
          <w:p w14:paraId="31821F85" w14:textId="77777777" w:rsidR="007A1BF1" w:rsidRPr="00B959B9" w:rsidRDefault="007A1BF1" w:rsidP="00AC6CDB">
            <w:pPr>
              <w:spacing w:after="0" w:line="360" w:lineRule="auto"/>
              <w:jc w:val="center"/>
              <w:rPr>
                <w:ins w:id="75" w:author="Kyle Hoffman" w:date="2025-12-02T13:07:00Z" w16du:dateUtc="2025-12-02T18:07:00Z"/>
                <w:rFonts w:ascii="Times New Roman" w:eastAsia="Times New Roman" w:hAnsi="Times New Roman" w:cs="Times New Roman"/>
                <w:color w:val="000000"/>
                <w:sz w:val="20"/>
                <w:szCs w:val="20"/>
              </w:rPr>
            </w:pPr>
            <w:ins w:id="76" w:author="Kyle Hoffman" w:date="2025-12-02T13:07:00Z" w16du:dateUtc="2025-12-02T18:07:00Z">
              <w:r w:rsidRPr="00B959B9">
                <w:rPr>
                  <w:rFonts w:ascii="Times New Roman" w:eastAsia="Times New Roman" w:hAnsi="Times New Roman" w:cs="Times New Roman"/>
                  <w:color w:val="000000"/>
                  <w:sz w:val="20"/>
                  <w:szCs w:val="20"/>
                </w:rPr>
                <w:t>5400</w:t>
              </w:r>
            </w:ins>
          </w:p>
        </w:tc>
        <w:tc>
          <w:tcPr>
            <w:tcW w:w="1499" w:type="pct"/>
            <w:tcBorders>
              <w:top w:val="nil"/>
              <w:left w:val="nil"/>
              <w:bottom w:val="nil"/>
              <w:right w:val="nil"/>
            </w:tcBorders>
            <w:noWrap/>
            <w:vAlign w:val="center"/>
            <w:hideMark/>
          </w:tcPr>
          <w:p w14:paraId="67FFF9B2" w14:textId="32438504" w:rsidR="007A1BF1" w:rsidRPr="00B959B9" w:rsidRDefault="00843798" w:rsidP="00AC6CDB">
            <w:pPr>
              <w:spacing w:after="0" w:line="360" w:lineRule="auto"/>
              <w:jc w:val="center"/>
              <w:rPr>
                <w:ins w:id="77" w:author="Kyle Hoffman" w:date="2025-12-02T13:07:00Z" w16du:dateUtc="2025-12-02T18:07:00Z"/>
                <w:rFonts w:ascii="Times New Roman" w:eastAsia="Times New Roman" w:hAnsi="Times New Roman" w:cs="Times New Roman"/>
                <w:color w:val="000000"/>
                <w:sz w:val="20"/>
                <w:szCs w:val="20"/>
              </w:rPr>
            </w:pPr>
            <w:ins w:id="78" w:author="Kyle Hoffman" w:date="2025-12-02T13:21:00Z" w16du:dateUtc="2025-12-02T18:21:00Z">
              <w:r>
                <w:rPr>
                  <w:rFonts w:ascii="Times New Roman" w:eastAsia="Times New Roman" w:hAnsi="Times New Roman" w:cs="Times New Roman"/>
                  <w:color w:val="000000"/>
                  <w:sz w:val="20"/>
                  <w:szCs w:val="20"/>
                </w:rPr>
                <w:t>23</w:t>
              </w:r>
            </w:ins>
            <w:ins w:id="79" w:author="Kyle Hoffman" w:date="2025-12-02T13:07:00Z" w16du:dateUtc="2025-12-02T18:07:00Z">
              <w:r w:rsidR="007A1BF1">
                <w:rPr>
                  <w:rFonts w:ascii="Times New Roman" w:eastAsia="Times New Roman" w:hAnsi="Times New Roman" w:cs="Times New Roman"/>
                  <w:color w:val="000000"/>
                  <w:sz w:val="20"/>
                  <w:szCs w:val="20"/>
                </w:rPr>
                <w:t>.33</w:t>
              </w:r>
            </w:ins>
          </w:p>
        </w:tc>
      </w:tr>
      <w:tr w:rsidR="007A1BF1" w:rsidRPr="00B959B9" w14:paraId="02CF7AE9" w14:textId="77777777" w:rsidTr="00AC6CDB">
        <w:trPr>
          <w:trHeight w:val="381"/>
          <w:ins w:id="80" w:author="Kyle Hoffman" w:date="2025-12-02T13:07:00Z" w16du:dateUtc="2025-12-02T18:07:00Z"/>
        </w:trPr>
        <w:tc>
          <w:tcPr>
            <w:tcW w:w="1166" w:type="pct"/>
            <w:tcBorders>
              <w:top w:val="nil"/>
              <w:left w:val="nil"/>
              <w:bottom w:val="nil"/>
              <w:right w:val="nil"/>
            </w:tcBorders>
            <w:noWrap/>
            <w:vAlign w:val="center"/>
            <w:hideMark/>
          </w:tcPr>
          <w:p w14:paraId="42DB76C1" w14:textId="0FB4974F" w:rsidR="007A1BF1" w:rsidRPr="00B959B9" w:rsidRDefault="007A1BF1" w:rsidP="00AC6CDB">
            <w:pPr>
              <w:spacing w:after="0" w:line="360" w:lineRule="auto"/>
              <w:jc w:val="center"/>
              <w:rPr>
                <w:ins w:id="81" w:author="Kyle Hoffman" w:date="2025-12-02T13:07:00Z" w16du:dateUtc="2025-12-02T18:07:00Z"/>
                <w:rFonts w:ascii="Times New Roman" w:eastAsia="Times New Roman" w:hAnsi="Times New Roman" w:cs="Times New Roman"/>
                <w:color w:val="000000"/>
                <w:sz w:val="20"/>
                <w:szCs w:val="20"/>
              </w:rPr>
            </w:pPr>
            <w:ins w:id="82" w:author="Kyle Hoffman" w:date="2025-12-02T13:07:00Z" w16du:dateUtc="2025-12-02T18:07:00Z">
              <w:r>
                <w:rPr>
                  <w:rFonts w:ascii="Times New Roman" w:eastAsia="Times New Roman" w:hAnsi="Times New Roman" w:cs="Times New Roman"/>
                  <w:color w:val="000000"/>
                  <w:sz w:val="20"/>
                  <w:szCs w:val="20"/>
                </w:rPr>
                <w:t>0</w:t>
              </w:r>
              <w:r w:rsidRPr="00B959B9">
                <w:rPr>
                  <w:rFonts w:ascii="Times New Roman" w:eastAsia="Times New Roman" w:hAnsi="Times New Roman" w:cs="Times New Roman"/>
                  <w:color w:val="000000"/>
                  <w:sz w:val="20"/>
                  <w:szCs w:val="20"/>
                </w:rPr>
                <w:t>9/</w:t>
              </w:r>
            </w:ins>
            <w:ins w:id="83" w:author="Kyle Hoffman" w:date="2025-12-02T13:18:00Z" w16du:dateUtc="2025-12-02T18:18:00Z">
              <w:r w:rsidR="00843798">
                <w:rPr>
                  <w:rFonts w:ascii="Times New Roman" w:eastAsia="Times New Roman" w:hAnsi="Times New Roman" w:cs="Times New Roman"/>
                  <w:color w:val="000000"/>
                  <w:sz w:val="20"/>
                  <w:szCs w:val="20"/>
                </w:rPr>
                <w:t>04</w:t>
              </w:r>
            </w:ins>
            <w:ins w:id="84" w:author="Kyle Hoffman" w:date="2025-12-02T13:07:00Z" w16du:dateUtc="2025-12-02T18:07:00Z">
              <w:r w:rsidRPr="00B959B9">
                <w:rPr>
                  <w:rFonts w:ascii="Times New Roman" w:eastAsia="Times New Roman" w:hAnsi="Times New Roman" w:cs="Times New Roman"/>
                  <w:color w:val="000000"/>
                  <w:sz w:val="20"/>
                  <w:szCs w:val="20"/>
                </w:rPr>
                <w:t>/202</w:t>
              </w:r>
            </w:ins>
            <w:ins w:id="85" w:author="Kyle Hoffman" w:date="2025-12-02T13:18:00Z" w16du:dateUtc="2025-12-02T18:18:00Z">
              <w:r w:rsidR="00843798">
                <w:rPr>
                  <w:rFonts w:ascii="Times New Roman" w:eastAsia="Times New Roman" w:hAnsi="Times New Roman" w:cs="Times New Roman"/>
                  <w:color w:val="000000"/>
                  <w:sz w:val="20"/>
                  <w:szCs w:val="20"/>
                </w:rPr>
                <w:t>5</w:t>
              </w:r>
            </w:ins>
          </w:p>
        </w:tc>
        <w:tc>
          <w:tcPr>
            <w:tcW w:w="936" w:type="pct"/>
            <w:tcBorders>
              <w:top w:val="nil"/>
              <w:left w:val="nil"/>
              <w:bottom w:val="nil"/>
              <w:right w:val="nil"/>
            </w:tcBorders>
            <w:noWrap/>
            <w:vAlign w:val="center"/>
            <w:hideMark/>
          </w:tcPr>
          <w:p w14:paraId="7867B422" w14:textId="30A68F55" w:rsidR="007A1BF1" w:rsidRPr="00B959B9" w:rsidRDefault="007A1BF1" w:rsidP="00AC6CDB">
            <w:pPr>
              <w:spacing w:after="0" w:line="360" w:lineRule="auto"/>
              <w:jc w:val="center"/>
              <w:rPr>
                <w:ins w:id="86" w:author="Kyle Hoffman" w:date="2025-12-02T13:07:00Z" w16du:dateUtc="2025-12-02T18:07:00Z"/>
                <w:rFonts w:ascii="Times New Roman" w:eastAsia="Times New Roman" w:hAnsi="Times New Roman" w:cs="Times New Roman"/>
                <w:color w:val="000000"/>
                <w:sz w:val="20"/>
                <w:szCs w:val="20"/>
              </w:rPr>
            </w:pPr>
            <w:ins w:id="87" w:author="Kyle Hoffman" w:date="2025-12-02T13:07:00Z" w16du:dateUtc="2025-12-02T18:07:00Z">
              <w:r w:rsidRPr="00B959B9">
                <w:rPr>
                  <w:rFonts w:ascii="Times New Roman" w:eastAsia="Times New Roman" w:hAnsi="Times New Roman" w:cs="Times New Roman"/>
                  <w:color w:val="000000"/>
                  <w:sz w:val="20"/>
                  <w:szCs w:val="20"/>
                </w:rPr>
                <w:t>1</w:t>
              </w:r>
            </w:ins>
            <w:ins w:id="88" w:author="Kyle Hoffman" w:date="2025-12-02T13:19:00Z" w16du:dateUtc="2025-12-02T18:19:00Z">
              <w:r w:rsidR="00843798">
                <w:rPr>
                  <w:rFonts w:ascii="Times New Roman" w:eastAsia="Times New Roman" w:hAnsi="Times New Roman" w:cs="Times New Roman"/>
                  <w:color w:val="000000"/>
                  <w:sz w:val="20"/>
                  <w:szCs w:val="20"/>
                </w:rPr>
                <w:t>18</w:t>
              </w:r>
            </w:ins>
          </w:p>
        </w:tc>
        <w:tc>
          <w:tcPr>
            <w:tcW w:w="1398" w:type="pct"/>
            <w:tcBorders>
              <w:top w:val="nil"/>
              <w:left w:val="nil"/>
              <w:bottom w:val="nil"/>
              <w:right w:val="nil"/>
            </w:tcBorders>
            <w:noWrap/>
            <w:vAlign w:val="center"/>
            <w:hideMark/>
          </w:tcPr>
          <w:p w14:paraId="3D767D61" w14:textId="77777777" w:rsidR="007A1BF1" w:rsidRPr="00B959B9" w:rsidRDefault="007A1BF1" w:rsidP="00AC6CDB">
            <w:pPr>
              <w:spacing w:after="0" w:line="360" w:lineRule="auto"/>
              <w:jc w:val="center"/>
              <w:rPr>
                <w:ins w:id="89" w:author="Kyle Hoffman" w:date="2025-12-02T13:07:00Z" w16du:dateUtc="2025-12-02T18:07:00Z"/>
                <w:rFonts w:ascii="Times New Roman" w:eastAsia="Times New Roman" w:hAnsi="Times New Roman" w:cs="Times New Roman"/>
                <w:color w:val="000000"/>
                <w:sz w:val="20"/>
                <w:szCs w:val="20"/>
              </w:rPr>
            </w:pPr>
            <w:ins w:id="90" w:author="Kyle Hoffman" w:date="2025-12-02T13:07:00Z" w16du:dateUtc="2025-12-02T18:07:00Z">
              <w:r w:rsidRPr="00B959B9">
                <w:rPr>
                  <w:rFonts w:ascii="Times New Roman" w:eastAsia="Times New Roman" w:hAnsi="Times New Roman" w:cs="Times New Roman"/>
                  <w:color w:val="000000"/>
                  <w:sz w:val="20"/>
                  <w:szCs w:val="20"/>
                </w:rPr>
                <w:t>5400</w:t>
              </w:r>
            </w:ins>
          </w:p>
        </w:tc>
        <w:tc>
          <w:tcPr>
            <w:tcW w:w="1499" w:type="pct"/>
            <w:tcBorders>
              <w:top w:val="nil"/>
              <w:left w:val="nil"/>
              <w:bottom w:val="nil"/>
              <w:right w:val="nil"/>
            </w:tcBorders>
            <w:noWrap/>
            <w:vAlign w:val="center"/>
            <w:hideMark/>
          </w:tcPr>
          <w:p w14:paraId="05B4C3FD" w14:textId="6AF78E44" w:rsidR="007A1BF1" w:rsidRPr="00B959B9" w:rsidRDefault="00843798" w:rsidP="00AC6CDB">
            <w:pPr>
              <w:spacing w:after="0" w:line="360" w:lineRule="auto"/>
              <w:jc w:val="center"/>
              <w:rPr>
                <w:ins w:id="91" w:author="Kyle Hoffman" w:date="2025-12-02T13:07:00Z" w16du:dateUtc="2025-12-02T18:07:00Z"/>
                <w:rFonts w:ascii="Times New Roman" w:eastAsia="Times New Roman" w:hAnsi="Times New Roman" w:cs="Times New Roman"/>
                <w:color w:val="000000"/>
                <w:sz w:val="20"/>
                <w:szCs w:val="20"/>
              </w:rPr>
            </w:pPr>
            <w:ins w:id="92" w:author="Kyle Hoffman" w:date="2025-12-02T13:21:00Z" w16du:dateUtc="2025-12-02T18:21:00Z">
              <w:r>
                <w:rPr>
                  <w:rFonts w:ascii="Times New Roman" w:eastAsia="Times New Roman" w:hAnsi="Times New Roman" w:cs="Times New Roman"/>
                  <w:color w:val="000000"/>
                  <w:sz w:val="20"/>
                  <w:szCs w:val="20"/>
                </w:rPr>
                <w:t>78</w:t>
              </w:r>
            </w:ins>
            <w:ins w:id="93" w:author="Kyle Hoffman" w:date="2025-12-02T13:07:00Z" w16du:dateUtc="2025-12-02T18:07:00Z">
              <w:r w:rsidR="007A1BF1">
                <w:rPr>
                  <w:rFonts w:ascii="Times New Roman" w:eastAsia="Times New Roman" w:hAnsi="Times New Roman" w:cs="Times New Roman"/>
                  <w:color w:val="000000"/>
                  <w:sz w:val="20"/>
                  <w:szCs w:val="20"/>
                </w:rPr>
                <w:t>.67</w:t>
              </w:r>
            </w:ins>
          </w:p>
        </w:tc>
      </w:tr>
      <w:tr w:rsidR="007A1BF1" w:rsidRPr="00B959B9" w14:paraId="56A86BB6" w14:textId="77777777" w:rsidTr="00AC6CDB">
        <w:trPr>
          <w:trHeight w:val="381"/>
          <w:ins w:id="94" w:author="Kyle Hoffman" w:date="2025-12-02T13:07:00Z" w16du:dateUtc="2025-12-02T18:07:00Z"/>
        </w:trPr>
        <w:tc>
          <w:tcPr>
            <w:tcW w:w="1166" w:type="pct"/>
            <w:tcBorders>
              <w:top w:val="nil"/>
              <w:left w:val="nil"/>
              <w:bottom w:val="nil"/>
              <w:right w:val="nil"/>
            </w:tcBorders>
            <w:noWrap/>
            <w:vAlign w:val="center"/>
            <w:hideMark/>
          </w:tcPr>
          <w:p w14:paraId="6CAAE062" w14:textId="22AB6143" w:rsidR="007A1BF1" w:rsidRPr="00B959B9" w:rsidRDefault="007A1BF1" w:rsidP="00AC6CDB">
            <w:pPr>
              <w:spacing w:after="0" w:line="360" w:lineRule="auto"/>
              <w:jc w:val="center"/>
              <w:rPr>
                <w:ins w:id="95" w:author="Kyle Hoffman" w:date="2025-12-02T13:07:00Z" w16du:dateUtc="2025-12-02T18:07:00Z"/>
                <w:rFonts w:ascii="Times New Roman" w:eastAsia="Times New Roman" w:hAnsi="Times New Roman" w:cs="Times New Roman"/>
                <w:color w:val="000000"/>
                <w:sz w:val="20"/>
                <w:szCs w:val="20"/>
              </w:rPr>
            </w:pPr>
            <w:ins w:id="96" w:author="Kyle Hoffman" w:date="2025-12-02T13:07:00Z" w16du:dateUtc="2025-12-02T18:07:00Z">
              <w:r>
                <w:rPr>
                  <w:rFonts w:ascii="Times New Roman" w:eastAsia="Times New Roman" w:hAnsi="Times New Roman" w:cs="Times New Roman"/>
                  <w:color w:val="000000"/>
                  <w:sz w:val="20"/>
                  <w:szCs w:val="20"/>
                </w:rPr>
                <w:t>0</w:t>
              </w:r>
              <w:r w:rsidRPr="00B959B9">
                <w:rPr>
                  <w:rFonts w:ascii="Times New Roman" w:eastAsia="Times New Roman" w:hAnsi="Times New Roman" w:cs="Times New Roman"/>
                  <w:color w:val="000000"/>
                  <w:sz w:val="20"/>
                  <w:szCs w:val="20"/>
                </w:rPr>
                <w:t>9/24/202</w:t>
              </w:r>
            </w:ins>
            <w:ins w:id="97" w:author="Kyle Hoffman" w:date="2025-12-02T13:18:00Z" w16du:dateUtc="2025-12-02T18:18:00Z">
              <w:r w:rsidR="00843798">
                <w:rPr>
                  <w:rFonts w:ascii="Times New Roman" w:eastAsia="Times New Roman" w:hAnsi="Times New Roman" w:cs="Times New Roman"/>
                  <w:color w:val="000000"/>
                  <w:sz w:val="20"/>
                  <w:szCs w:val="20"/>
                </w:rPr>
                <w:t>5</w:t>
              </w:r>
            </w:ins>
          </w:p>
        </w:tc>
        <w:tc>
          <w:tcPr>
            <w:tcW w:w="936" w:type="pct"/>
            <w:tcBorders>
              <w:top w:val="nil"/>
              <w:left w:val="nil"/>
              <w:bottom w:val="nil"/>
              <w:right w:val="nil"/>
            </w:tcBorders>
            <w:noWrap/>
            <w:vAlign w:val="center"/>
            <w:hideMark/>
          </w:tcPr>
          <w:p w14:paraId="726F0217" w14:textId="4EA8D364" w:rsidR="007A1BF1" w:rsidRPr="00B959B9" w:rsidRDefault="007A1BF1" w:rsidP="00AC6CDB">
            <w:pPr>
              <w:spacing w:after="0" w:line="360" w:lineRule="auto"/>
              <w:jc w:val="center"/>
              <w:rPr>
                <w:ins w:id="98" w:author="Kyle Hoffman" w:date="2025-12-02T13:07:00Z" w16du:dateUtc="2025-12-02T18:07:00Z"/>
                <w:rFonts w:ascii="Times New Roman" w:eastAsia="Times New Roman" w:hAnsi="Times New Roman" w:cs="Times New Roman"/>
                <w:color w:val="000000"/>
                <w:sz w:val="20"/>
                <w:szCs w:val="20"/>
              </w:rPr>
            </w:pPr>
            <w:ins w:id="99" w:author="Kyle Hoffman" w:date="2025-12-02T13:07:00Z" w16du:dateUtc="2025-12-02T18:07:00Z">
              <w:r w:rsidRPr="00B959B9">
                <w:rPr>
                  <w:rFonts w:ascii="Times New Roman" w:eastAsia="Times New Roman" w:hAnsi="Times New Roman" w:cs="Times New Roman"/>
                  <w:color w:val="000000"/>
                  <w:sz w:val="20"/>
                  <w:szCs w:val="20"/>
                </w:rPr>
                <w:t>1</w:t>
              </w:r>
            </w:ins>
            <w:ins w:id="100" w:author="Kyle Hoffman" w:date="2025-12-02T13:19:00Z" w16du:dateUtc="2025-12-02T18:19:00Z">
              <w:r w:rsidR="00843798">
                <w:rPr>
                  <w:rFonts w:ascii="Times New Roman" w:eastAsia="Times New Roman" w:hAnsi="Times New Roman" w:cs="Times New Roman"/>
                  <w:color w:val="000000"/>
                  <w:sz w:val="20"/>
                  <w:szCs w:val="20"/>
                </w:rPr>
                <w:t>40</w:t>
              </w:r>
            </w:ins>
          </w:p>
        </w:tc>
        <w:tc>
          <w:tcPr>
            <w:tcW w:w="1398" w:type="pct"/>
            <w:tcBorders>
              <w:top w:val="nil"/>
              <w:left w:val="nil"/>
              <w:bottom w:val="nil"/>
              <w:right w:val="nil"/>
            </w:tcBorders>
            <w:noWrap/>
            <w:vAlign w:val="center"/>
            <w:hideMark/>
          </w:tcPr>
          <w:p w14:paraId="27B03241" w14:textId="77777777" w:rsidR="007A1BF1" w:rsidRPr="00B959B9" w:rsidRDefault="007A1BF1" w:rsidP="00AC6CDB">
            <w:pPr>
              <w:spacing w:after="0" w:line="360" w:lineRule="auto"/>
              <w:jc w:val="center"/>
              <w:rPr>
                <w:ins w:id="101" w:author="Kyle Hoffman" w:date="2025-12-02T13:07:00Z" w16du:dateUtc="2025-12-02T18:07:00Z"/>
                <w:rFonts w:ascii="Times New Roman" w:eastAsia="Times New Roman" w:hAnsi="Times New Roman" w:cs="Times New Roman"/>
                <w:color w:val="000000"/>
                <w:sz w:val="20"/>
                <w:szCs w:val="20"/>
              </w:rPr>
            </w:pPr>
            <w:ins w:id="102" w:author="Kyle Hoffman" w:date="2025-12-02T13:07:00Z" w16du:dateUtc="2025-12-02T18:07:00Z">
              <w:r w:rsidRPr="00B959B9">
                <w:rPr>
                  <w:rFonts w:ascii="Times New Roman" w:eastAsia="Times New Roman" w:hAnsi="Times New Roman" w:cs="Times New Roman"/>
                  <w:color w:val="000000"/>
                  <w:sz w:val="20"/>
                  <w:szCs w:val="20"/>
                </w:rPr>
                <w:t>5400</w:t>
              </w:r>
            </w:ins>
          </w:p>
        </w:tc>
        <w:tc>
          <w:tcPr>
            <w:tcW w:w="1499" w:type="pct"/>
            <w:tcBorders>
              <w:top w:val="nil"/>
              <w:left w:val="nil"/>
              <w:bottom w:val="nil"/>
              <w:right w:val="nil"/>
            </w:tcBorders>
            <w:noWrap/>
            <w:vAlign w:val="center"/>
            <w:hideMark/>
          </w:tcPr>
          <w:p w14:paraId="2D84B1DE" w14:textId="7F10CCD6" w:rsidR="007A1BF1" w:rsidRPr="00B959B9" w:rsidRDefault="00843798" w:rsidP="00AC6CDB">
            <w:pPr>
              <w:spacing w:after="0" w:line="360" w:lineRule="auto"/>
              <w:jc w:val="center"/>
              <w:rPr>
                <w:ins w:id="103" w:author="Kyle Hoffman" w:date="2025-12-02T13:07:00Z" w16du:dateUtc="2025-12-02T18:07:00Z"/>
                <w:rFonts w:ascii="Times New Roman" w:eastAsia="Times New Roman" w:hAnsi="Times New Roman" w:cs="Times New Roman"/>
                <w:color w:val="000000"/>
                <w:sz w:val="20"/>
                <w:szCs w:val="20"/>
              </w:rPr>
            </w:pPr>
            <w:ins w:id="104" w:author="Kyle Hoffman" w:date="2025-12-02T13:21:00Z" w16du:dateUtc="2025-12-02T18:21:00Z">
              <w:r>
                <w:rPr>
                  <w:rFonts w:ascii="Times New Roman" w:eastAsia="Times New Roman" w:hAnsi="Times New Roman" w:cs="Times New Roman"/>
                  <w:color w:val="000000"/>
                  <w:sz w:val="20"/>
                  <w:szCs w:val="20"/>
                </w:rPr>
                <w:t>93</w:t>
              </w:r>
            </w:ins>
            <w:ins w:id="105" w:author="Kyle Hoffman" w:date="2025-12-02T13:07:00Z" w16du:dateUtc="2025-12-02T18:07:00Z">
              <w:r w:rsidR="007A1BF1">
                <w:rPr>
                  <w:rFonts w:ascii="Times New Roman" w:eastAsia="Times New Roman" w:hAnsi="Times New Roman" w:cs="Times New Roman"/>
                  <w:color w:val="000000"/>
                  <w:sz w:val="20"/>
                  <w:szCs w:val="20"/>
                </w:rPr>
                <w:t>.</w:t>
              </w:r>
            </w:ins>
            <w:ins w:id="106" w:author="Kyle Hoffman" w:date="2025-12-02T13:21:00Z" w16du:dateUtc="2025-12-02T18:21:00Z">
              <w:r>
                <w:rPr>
                  <w:rFonts w:ascii="Times New Roman" w:eastAsia="Times New Roman" w:hAnsi="Times New Roman" w:cs="Times New Roman"/>
                  <w:color w:val="000000"/>
                  <w:sz w:val="20"/>
                  <w:szCs w:val="20"/>
                </w:rPr>
                <w:t>33</w:t>
              </w:r>
            </w:ins>
          </w:p>
        </w:tc>
      </w:tr>
      <w:tr w:rsidR="007A1BF1" w:rsidRPr="00B959B9" w14:paraId="6B600C72" w14:textId="77777777" w:rsidTr="00AC6CDB">
        <w:trPr>
          <w:trHeight w:val="381"/>
          <w:ins w:id="107" w:author="Kyle Hoffman" w:date="2025-12-02T13:07:00Z" w16du:dateUtc="2025-12-02T18:07:00Z"/>
        </w:trPr>
        <w:tc>
          <w:tcPr>
            <w:tcW w:w="1166" w:type="pct"/>
            <w:tcBorders>
              <w:top w:val="nil"/>
              <w:left w:val="nil"/>
              <w:bottom w:val="nil"/>
              <w:right w:val="nil"/>
            </w:tcBorders>
            <w:noWrap/>
            <w:vAlign w:val="center"/>
            <w:hideMark/>
          </w:tcPr>
          <w:p w14:paraId="16390BB2" w14:textId="61EFD024" w:rsidR="007A1BF1" w:rsidRPr="00B959B9" w:rsidRDefault="007A1BF1" w:rsidP="00AC6CDB">
            <w:pPr>
              <w:spacing w:after="0" w:line="360" w:lineRule="auto"/>
              <w:jc w:val="center"/>
              <w:rPr>
                <w:ins w:id="108" w:author="Kyle Hoffman" w:date="2025-12-02T13:07:00Z" w16du:dateUtc="2025-12-02T18:07:00Z"/>
                <w:rFonts w:ascii="Times New Roman" w:eastAsia="Times New Roman" w:hAnsi="Times New Roman" w:cs="Times New Roman"/>
                <w:color w:val="000000"/>
                <w:sz w:val="20"/>
                <w:szCs w:val="20"/>
              </w:rPr>
            </w:pPr>
            <w:ins w:id="109" w:author="Kyle Hoffman" w:date="2025-12-02T13:07:00Z" w16du:dateUtc="2025-12-02T18:07:00Z">
              <w:r w:rsidRPr="00B959B9">
                <w:rPr>
                  <w:rFonts w:ascii="Times New Roman" w:eastAsia="Times New Roman" w:hAnsi="Times New Roman" w:cs="Times New Roman"/>
                  <w:color w:val="000000"/>
                  <w:sz w:val="20"/>
                  <w:szCs w:val="20"/>
                </w:rPr>
                <w:t>10/</w:t>
              </w:r>
            </w:ins>
            <w:ins w:id="110" w:author="Kyle Hoffman" w:date="2025-12-02T13:19:00Z" w16du:dateUtc="2025-12-02T18:19:00Z">
              <w:r w:rsidR="00843798">
                <w:rPr>
                  <w:rFonts w:ascii="Times New Roman" w:eastAsia="Times New Roman" w:hAnsi="Times New Roman" w:cs="Times New Roman"/>
                  <w:color w:val="000000"/>
                  <w:sz w:val="20"/>
                  <w:szCs w:val="20"/>
                </w:rPr>
                <w:t>02</w:t>
              </w:r>
            </w:ins>
            <w:ins w:id="111" w:author="Kyle Hoffman" w:date="2025-12-02T13:07:00Z" w16du:dateUtc="2025-12-02T18:07:00Z">
              <w:r w:rsidRPr="00B959B9">
                <w:rPr>
                  <w:rFonts w:ascii="Times New Roman" w:eastAsia="Times New Roman" w:hAnsi="Times New Roman" w:cs="Times New Roman"/>
                  <w:color w:val="000000"/>
                  <w:sz w:val="20"/>
                  <w:szCs w:val="20"/>
                </w:rPr>
                <w:t>/202</w:t>
              </w:r>
            </w:ins>
            <w:ins w:id="112" w:author="Kyle Hoffman" w:date="2025-12-02T13:19:00Z" w16du:dateUtc="2025-12-02T18:19:00Z">
              <w:r w:rsidR="00843798">
                <w:rPr>
                  <w:rFonts w:ascii="Times New Roman" w:eastAsia="Times New Roman" w:hAnsi="Times New Roman" w:cs="Times New Roman"/>
                  <w:color w:val="000000"/>
                  <w:sz w:val="20"/>
                  <w:szCs w:val="20"/>
                </w:rPr>
                <w:t>5</w:t>
              </w:r>
            </w:ins>
          </w:p>
        </w:tc>
        <w:tc>
          <w:tcPr>
            <w:tcW w:w="936" w:type="pct"/>
            <w:tcBorders>
              <w:top w:val="nil"/>
              <w:left w:val="nil"/>
              <w:bottom w:val="nil"/>
              <w:right w:val="nil"/>
            </w:tcBorders>
            <w:noWrap/>
            <w:vAlign w:val="center"/>
            <w:hideMark/>
          </w:tcPr>
          <w:p w14:paraId="258278B1" w14:textId="14F0F382" w:rsidR="007A1BF1" w:rsidRPr="00B959B9" w:rsidRDefault="00843798" w:rsidP="00AC6CDB">
            <w:pPr>
              <w:spacing w:after="0" w:line="360" w:lineRule="auto"/>
              <w:jc w:val="center"/>
              <w:rPr>
                <w:ins w:id="113" w:author="Kyle Hoffman" w:date="2025-12-02T13:07:00Z" w16du:dateUtc="2025-12-02T18:07:00Z"/>
                <w:rFonts w:ascii="Times New Roman" w:eastAsia="Times New Roman" w:hAnsi="Times New Roman" w:cs="Times New Roman"/>
                <w:color w:val="000000"/>
                <w:sz w:val="20"/>
                <w:szCs w:val="20"/>
              </w:rPr>
            </w:pPr>
            <w:ins w:id="114" w:author="Kyle Hoffman" w:date="2025-12-02T13:20:00Z" w16du:dateUtc="2025-12-02T18:20:00Z">
              <w:r>
                <w:rPr>
                  <w:rFonts w:ascii="Times New Roman" w:eastAsia="Times New Roman" w:hAnsi="Times New Roman" w:cs="Times New Roman"/>
                  <w:color w:val="000000"/>
                  <w:sz w:val="20"/>
                  <w:szCs w:val="20"/>
                </w:rPr>
                <w:t>162</w:t>
              </w:r>
            </w:ins>
          </w:p>
        </w:tc>
        <w:tc>
          <w:tcPr>
            <w:tcW w:w="1398" w:type="pct"/>
            <w:tcBorders>
              <w:top w:val="nil"/>
              <w:left w:val="nil"/>
              <w:bottom w:val="nil"/>
              <w:right w:val="nil"/>
            </w:tcBorders>
            <w:noWrap/>
            <w:vAlign w:val="center"/>
            <w:hideMark/>
          </w:tcPr>
          <w:p w14:paraId="195CEDA7" w14:textId="77777777" w:rsidR="007A1BF1" w:rsidRPr="00B959B9" w:rsidRDefault="007A1BF1" w:rsidP="00AC6CDB">
            <w:pPr>
              <w:spacing w:after="0" w:line="360" w:lineRule="auto"/>
              <w:jc w:val="center"/>
              <w:rPr>
                <w:ins w:id="115" w:author="Kyle Hoffman" w:date="2025-12-02T13:07:00Z" w16du:dateUtc="2025-12-02T18:07:00Z"/>
                <w:rFonts w:ascii="Times New Roman" w:eastAsia="Times New Roman" w:hAnsi="Times New Roman" w:cs="Times New Roman"/>
                <w:color w:val="000000"/>
                <w:sz w:val="20"/>
                <w:szCs w:val="20"/>
              </w:rPr>
            </w:pPr>
            <w:ins w:id="116" w:author="Kyle Hoffman" w:date="2025-12-02T13:07:00Z" w16du:dateUtc="2025-12-02T18:07:00Z">
              <w:r w:rsidRPr="00B959B9">
                <w:rPr>
                  <w:rFonts w:ascii="Times New Roman" w:eastAsia="Times New Roman" w:hAnsi="Times New Roman" w:cs="Times New Roman"/>
                  <w:color w:val="000000"/>
                  <w:sz w:val="20"/>
                  <w:szCs w:val="20"/>
                </w:rPr>
                <w:t>5400</w:t>
              </w:r>
            </w:ins>
          </w:p>
        </w:tc>
        <w:tc>
          <w:tcPr>
            <w:tcW w:w="1499" w:type="pct"/>
            <w:tcBorders>
              <w:top w:val="nil"/>
              <w:left w:val="nil"/>
              <w:bottom w:val="nil"/>
              <w:right w:val="nil"/>
            </w:tcBorders>
            <w:noWrap/>
            <w:vAlign w:val="center"/>
            <w:hideMark/>
          </w:tcPr>
          <w:p w14:paraId="1D15E0DC" w14:textId="014C206D" w:rsidR="007A1BF1" w:rsidRPr="00B959B9" w:rsidRDefault="00843798" w:rsidP="00AC6CDB">
            <w:pPr>
              <w:spacing w:after="0" w:line="360" w:lineRule="auto"/>
              <w:jc w:val="center"/>
              <w:rPr>
                <w:ins w:id="117" w:author="Kyle Hoffman" w:date="2025-12-02T13:07:00Z" w16du:dateUtc="2025-12-02T18:07:00Z"/>
                <w:rFonts w:ascii="Times New Roman" w:eastAsia="Times New Roman" w:hAnsi="Times New Roman" w:cs="Times New Roman"/>
                <w:color w:val="000000"/>
                <w:sz w:val="20"/>
                <w:szCs w:val="20"/>
              </w:rPr>
            </w:pPr>
            <w:ins w:id="118" w:author="Kyle Hoffman" w:date="2025-12-02T13:22:00Z" w16du:dateUtc="2025-12-02T18:22:00Z">
              <w:r>
                <w:rPr>
                  <w:rFonts w:ascii="Times New Roman" w:eastAsia="Times New Roman" w:hAnsi="Times New Roman" w:cs="Times New Roman"/>
                  <w:color w:val="000000"/>
                  <w:sz w:val="20"/>
                  <w:szCs w:val="20"/>
                </w:rPr>
                <w:t>108.00</w:t>
              </w:r>
            </w:ins>
          </w:p>
        </w:tc>
      </w:tr>
      <w:tr w:rsidR="007A1BF1" w:rsidRPr="00B959B9" w14:paraId="6891131F" w14:textId="77777777" w:rsidTr="00AC6CDB">
        <w:trPr>
          <w:trHeight w:val="381"/>
          <w:ins w:id="119" w:author="Kyle Hoffman" w:date="2025-12-02T13:07:00Z" w16du:dateUtc="2025-12-02T18:07:00Z"/>
        </w:trPr>
        <w:tc>
          <w:tcPr>
            <w:tcW w:w="1166" w:type="pct"/>
            <w:tcBorders>
              <w:top w:val="nil"/>
              <w:left w:val="nil"/>
              <w:bottom w:val="single" w:sz="4" w:space="0" w:color="auto"/>
              <w:right w:val="nil"/>
            </w:tcBorders>
            <w:noWrap/>
            <w:vAlign w:val="center"/>
            <w:hideMark/>
          </w:tcPr>
          <w:p w14:paraId="5ECA57EA" w14:textId="1D2DBFBB" w:rsidR="007A1BF1" w:rsidRPr="00B959B9" w:rsidRDefault="007A1BF1" w:rsidP="00AC6CDB">
            <w:pPr>
              <w:spacing w:after="0" w:line="360" w:lineRule="auto"/>
              <w:jc w:val="center"/>
              <w:rPr>
                <w:ins w:id="120" w:author="Kyle Hoffman" w:date="2025-12-02T13:07:00Z" w16du:dateUtc="2025-12-02T18:07:00Z"/>
                <w:rFonts w:ascii="Times New Roman" w:eastAsia="Times New Roman" w:hAnsi="Times New Roman" w:cs="Times New Roman"/>
                <w:color w:val="000000"/>
                <w:sz w:val="20"/>
                <w:szCs w:val="20"/>
              </w:rPr>
            </w:pPr>
            <w:ins w:id="121" w:author="Kyle Hoffman" w:date="2025-12-02T13:07:00Z" w16du:dateUtc="2025-12-02T18:07:00Z">
              <w:r w:rsidRPr="00B959B9">
                <w:rPr>
                  <w:rFonts w:ascii="Times New Roman" w:eastAsia="Times New Roman" w:hAnsi="Times New Roman" w:cs="Times New Roman"/>
                  <w:color w:val="000000"/>
                  <w:sz w:val="20"/>
                  <w:szCs w:val="20"/>
                </w:rPr>
                <w:t>10/2</w:t>
              </w:r>
            </w:ins>
            <w:ins w:id="122" w:author="Kyle Hoffman" w:date="2025-12-02T13:19:00Z" w16du:dateUtc="2025-12-02T18:19:00Z">
              <w:r w:rsidR="00843798">
                <w:rPr>
                  <w:rFonts w:ascii="Times New Roman" w:eastAsia="Times New Roman" w:hAnsi="Times New Roman" w:cs="Times New Roman"/>
                  <w:color w:val="000000"/>
                  <w:sz w:val="20"/>
                  <w:szCs w:val="20"/>
                </w:rPr>
                <w:t>9</w:t>
              </w:r>
            </w:ins>
            <w:ins w:id="123" w:author="Kyle Hoffman" w:date="2025-12-02T13:07:00Z" w16du:dateUtc="2025-12-02T18:07:00Z">
              <w:r w:rsidRPr="00B959B9">
                <w:rPr>
                  <w:rFonts w:ascii="Times New Roman" w:eastAsia="Times New Roman" w:hAnsi="Times New Roman" w:cs="Times New Roman"/>
                  <w:color w:val="000000"/>
                  <w:sz w:val="20"/>
                  <w:szCs w:val="20"/>
                </w:rPr>
                <w:t>/202</w:t>
              </w:r>
            </w:ins>
            <w:ins w:id="124" w:author="Kyle Hoffman" w:date="2025-12-02T13:19:00Z" w16du:dateUtc="2025-12-02T18:19:00Z">
              <w:r w:rsidR="00843798">
                <w:rPr>
                  <w:rFonts w:ascii="Times New Roman" w:eastAsia="Times New Roman" w:hAnsi="Times New Roman" w:cs="Times New Roman"/>
                  <w:color w:val="000000"/>
                  <w:sz w:val="20"/>
                  <w:szCs w:val="20"/>
                </w:rPr>
                <w:t>5</w:t>
              </w:r>
            </w:ins>
          </w:p>
        </w:tc>
        <w:tc>
          <w:tcPr>
            <w:tcW w:w="936" w:type="pct"/>
            <w:tcBorders>
              <w:top w:val="nil"/>
              <w:left w:val="nil"/>
              <w:bottom w:val="single" w:sz="4" w:space="0" w:color="auto"/>
              <w:right w:val="nil"/>
            </w:tcBorders>
            <w:noWrap/>
            <w:vAlign w:val="center"/>
            <w:hideMark/>
          </w:tcPr>
          <w:p w14:paraId="139B986F" w14:textId="5F85E27B" w:rsidR="007A1BF1" w:rsidRPr="00B959B9" w:rsidRDefault="007A1BF1" w:rsidP="00AC6CDB">
            <w:pPr>
              <w:spacing w:after="0" w:line="360" w:lineRule="auto"/>
              <w:jc w:val="center"/>
              <w:rPr>
                <w:ins w:id="125" w:author="Kyle Hoffman" w:date="2025-12-02T13:07:00Z" w16du:dateUtc="2025-12-02T18:07:00Z"/>
                <w:rFonts w:ascii="Times New Roman" w:eastAsia="Times New Roman" w:hAnsi="Times New Roman" w:cs="Times New Roman"/>
                <w:color w:val="000000"/>
                <w:sz w:val="20"/>
                <w:szCs w:val="20"/>
              </w:rPr>
            </w:pPr>
            <w:ins w:id="126" w:author="Kyle Hoffman" w:date="2025-12-02T13:07:00Z" w16du:dateUtc="2025-12-02T18:07:00Z">
              <w:r w:rsidRPr="00B959B9">
                <w:rPr>
                  <w:rFonts w:ascii="Times New Roman" w:eastAsia="Times New Roman" w:hAnsi="Times New Roman" w:cs="Times New Roman"/>
                  <w:color w:val="000000"/>
                  <w:sz w:val="20"/>
                  <w:szCs w:val="20"/>
                </w:rPr>
                <w:t>2</w:t>
              </w:r>
            </w:ins>
            <w:ins w:id="127" w:author="Kyle Hoffman" w:date="2025-12-02T13:20:00Z" w16du:dateUtc="2025-12-02T18:20:00Z">
              <w:r w:rsidR="00843798">
                <w:rPr>
                  <w:rFonts w:ascii="Times New Roman" w:eastAsia="Times New Roman" w:hAnsi="Times New Roman" w:cs="Times New Roman"/>
                  <w:color w:val="000000"/>
                  <w:sz w:val="20"/>
                  <w:szCs w:val="20"/>
                </w:rPr>
                <w:t>00</w:t>
              </w:r>
            </w:ins>
          </w:p>
        </w:tc>
        <w:tc>
          <w:tcPr>
            <w:tcW w:w="1398" w:type="pct"/>
            <w:tcBorders>
              <w:top w:val="nil"/>
              <w:left w:val="nil"/>
              <w:bottom w:val="single" w:sz="4" w:space="0" w:color="auto"/>
              <w:right w:val="nil"/>
            </w:tcBorders>
            <w:noWrap/>
            <w:vAlign w:val="center"/>
            <w:hideMark/>
          </w:tcPr>
          <w:p w14:paraId="5333876E" w14:textId="77777777" w:rsidR="007A1BF1" w:rsidRPr="00B959B9" w:rsidRDefault="007A1BF1" w:rsidP="00AC6CDB">
            <w:pPr>
              <w:spacing w:after="0" w:line="360" w:lineRule="auto"/>
              <w:jc w:val="center"/>
              <w:rPr>
                <w:ins w:id="128" w:author="Kyle Hoffman" w:date="2025-12-02T13:07:00Z" w16du:dateUtc="2025-12-02T18:07:00Z"/>
                <w:rFonts w:ascii="Times New Roman" w:eastAsia="Times New Roman" w:hAnsi="Times New Roman" w:cs="Times New Roman"/>
                <w:color w:val="000000"/>
                <w:sz w:val="20"/>
                <w:szCs w:val="20"/>
              </w:rPr>
            </w:pPr>
            <w:ins w:id="129" w:author="Kyle Hoffman" w:date="2025-12-02T13:07:00Z" w16du:dateUtc="2025-12-02T18:07:00Z">
              <w:r w:rsidRPr="00B959B9">
                <w:rPr>
                  <w:rFonts w:ascii="Times New Roman" w:eastAsia="Times New Roman" w:hAnsi="Times New Roman" w:cs="Times New Roman"/>
                  <w:color w:val="000000"/>
                  <w:sz w:val="20"/>
                  <w:szCs w:val="20"/>
                </w:rPr>
                <w:t>5400</w:t>
              </w:r>
            </w:ins>
          </w:p>
        </w:tc>
        <w:tc>
          <w:tcPr>
            <w:tcW w:w="1499" w:type="pct"/>
            <w:tcBorders>
              <w:top w:val="nil"/>
              <w:left w:val="nil"/>
              <w:bottom w:val="single" w:sz="4" w:space="0" w:color="auto"/>
              <w:right w:val="nil"/>
            </w:tcBorders>
            <w:noWrap/>
            <w:vAlign w:val="center"/>
            <w:hideMark/>
          </w:tcPr>
          <w:p w14:paraId="7ADF6E22" w14:textId="396344A9" w:rsidR="007A1BF1" w:rsidRPr="00B959B9" w:rsidRDefault="00843798" w:rsidP="00AC6CDB">
            <w:pPr>
              <w:spacing w:after="0" w:line="360" w:lineRule="auto"/>
              <w:jc w:val="center"/>
              <w:rPr>
                <w:ins w:id="130" w:author="Kyle Hoffman" w:date="2025-12-02T13:07:00Z" w16du:dateUtc="2025-12-02T18:07:00Z"/>
                <w:rFonts w:ascii="Times New Roman" w:eastAsia="Times New Roman" w:hAnsi="Times New Roman" w:cs="Times New Roman"/>
                <w:color w:val="000000"/>
                <w:sz w:val="20"/>
                <w:szCs w:val="20"/>
              </w:rPr>
            </w:pPr>
            <w:ins w:id="131" w:author="Kyle Hoffman" w:date="2025-12-02T13:22:00Z" w16du:dateUtc="2025-12-02T18:22:00Z">
              <w:r>
                <w:rPr>
                  <w:rFonts w:ascii="Times New Roman" w:eastAsia="Times New Roman" w:hAnsi="Times New Roman" w:cs="Times New Roman"/>
                  <w:color w:val="000000"/>
                  <w:sz w:val="20"/>
                  <w:szCs w:val="20"/>
                </w:rPr>
                <w:t>133.33</w:t>
              </w:r>
            </w:ins>
          </w:p>
        </w:tc>
      </w:tr>
      <w:tr w:rsidR="007A1BF1" w:rsidRPr="00B959B9" w14:paraId="653B87A1" w14:textId="77777777" w:rsidTr="00AC6CDB">
        <w:trPr>
          <w:trHeight w:val="381"/>
          <w:ins w:id="132" w:author="Kyle Hoffman" w:date="2025-12-02T13:07:00Z" w16du:dateUtc="2025-12-02T18:07:00Z"/>
        </w:trPr>
        <w:tc>
          <w:tcPr>
            <w:tcW w:w="1166" w:type="pct"/>
            <w:tcBorders>
              <w:top w:val="nil"/>
              <w:left w:val="nil"/>
              <w:bottom w:val="nil"/>
              <w:right w:val="nil"/>
            </w:tcBorders>
            <w:noWrap/>
            <w:vAlign w:val="center"/>
            <w:hideMark/>
          </w:tcPr>
          <w:p w14:paraId="2097875F" w14:textId="77777777" w:rsidR="007A1BF1" w:rsidRPr="00281283" w:rsidRDefault="007A1BF1" w:rsidP="00AC6CDB">
            <w:pPr>
              <w:spacing w:after="0" w:line="240" w:lineRule="auto"/>
              <w:jc w:val="center"/>
              <w:rPr>
                <w:ins w:id="133" w:author="Kyle Hoffman" w:date="2025-12-02T13:07:00Z" w16du:dateUtc="2025-12-02T18:07:00Z"/>
                <w:rFonts w:ascii="Times New Roman" w:eastAsia="Times New Roman" w:hAnsi="Times New Roman" w:cs="Times New Roman"/>
                <w:color w:val="000000"/>
                <w:sz w:val="20"/>
                <w:szCs w:val="20"/>
              </w:rPr>
            </w:pPr>
            <w:ins w:id="134" w:author="Kyle Hoffman" w:date="2025-12-02T13:07:00Z" w16du:dateUtc="2025-12-02T18:07:00Z">
              <w:r w:rsidRPr="00493DDB">
                <w:rPr>
                  <w:rFonts w:ascii="Times New Roman" w:eastAsia="Times New Roman" w:hAnsi="Times New Roman" w:cs="Times New Roman"/>
                  <w:color w:val="000000"/>
                  <w:sz w:val="20"/>
                  <w:szCs w:val="20"/>
                </w:rPr>
                <w:t>Totals</w:t>
              </w:r>
            </w:ins>
          </w:p>
        </w:tc>
        <w:tc>
          <w:tcPr>
            <w:tcW w:w="936" w:type="pct"/>
            <w:tcBorders>
              <w:top w:val="nil"/>
              <w:left w:val="nil"/>
              <w:bottom w:val="nil"/>
              <w:right w:val="nil"/>
            </w:tcBorders>
            <w:noWrap/>
            <w:vAlign w:val="center"/>
            <w:hideMark/>
          </w:tcPr>
          <w:p w14:paraId="70310BB2" w14:textId="27C0DCD9" w:rsidR="007A1BF1" w:rsidRPr="00B959B9" w:rsidRDefault="00843798" w:rsidP="00AC6CDB">
            <w:pPr>
              <w:spacing w:after="0" w:line="240" w:lineRule="auto"/>
              <w:jc w:val="center"/>
              <w:rPr>
                <w:ins w:id="135" w:author="Kyle Hoffman" w:date="2025-12-02T13:07:00Z" w16du:dateUtc="2025-12-02T18:07:00Z"/>
                <w:rFonts w:ascii="Times New Roman" w:eastAsia="Times New Roman" w:hAnsi="Times New Roman" w:cs="Times New Roman"/>
                <w:color w:val="000000"/>
                <w:sz w:val="20"/>
                <w:szCs w:val="20"/>
              </w:rPr>
            </w:pPr>
            <w:ins w:id="136" w:author="Kyle Hoffman" w:date="2025-12-02T13:20:00Z" w16du:dateUtc="2025-12-02T18:20:00Z">
              <w:r>
                <w:rPr>
                  <w:rFonts w:ascii="Times New Roman" w:eastAsia="Times New Roman" w:hAnsi="Times New Roman" w:cs="Times New Roman"/>
                  <w:color w:val="000000"/>
                  <w:sz w:val="20"/>
                  <w:szCs w:val="20"/>
                </w:rPr>
                <w:t>73</w:t>
              </w:r>
            </w:ins>
            <w:ins w:id="137" w:author="Kyle Hoffman" w:date="2025-12-02T13:07:00Z" w16du:dateUtc="2025-12-02T18:07:00Z">
              <w:r w:rsidR="007A1BF1" w:rsidRPr="00B959B9">
                <w:rPr>
                  <w:rFonts w:ascii="Times New Roman" w:eastAsia="Times New Roman" w:hAnsi="Times New Roman" w:cs="Times New Roman"/>
                  <w:color w:val="000000"/>
                  <w:sz w:val="20"/>
                  <w:szCs w:val="20"/>
                </w:rPr>
                <w:t>1</w:t>
              </w:r>
            </w:ins>
          </w:p>
        </w:tc>
        <w:tc>
          <w:tcPr>
            <w:tcW w:w="1398" w:type="pct"/>
            <w:tcBorders>
              <w:top w:val="nil"/>
              <w:left w:val="nil"/>
              <w:bottom w:val="nil"/>
              <w:right w:val="nil"/>
            </w:tcBorders>
            <w:noWrap/>
            <w:vAlign w:val="center"/>
            <w:hideMark/>
          </w:tcPr>
          <w:p w14:paraId="249A90BF" w14:textId="77777777" w:rsidR="007A1BF1" w:rsidRPr="00B959B9" w:rsidRDefault="007A1BF1" w:rsidP="00AC6CDB">
            <w:pPr>
              <w:spacing w:after="0" w:line="240" w:lineRule="auto"/>
              <w:jc w:val="center"/>
              <w:rPr>
                <w:ins w:id="138" w:author="Kyle Hoffman" w:date="2025-12-02T13:07:00Z" w16du:dateUtc="2025-12-02T18:07:00Z"/>
                <w:rFonts w:ascii="Times New Roman" w:eastAsia="Times New Roman" w:hAnsi="Times New Roman" w:cs="Times New Roman"/>
                <w:color w:val="000000"/>
                <w:sz w:val="20"/>
                <w:szCs w:val="20"/>
              </w:rPr>
            </w:pPr>
            <w:ins w:id="139" w:author="Kyle Hoffman" w:date="2025-12-02T13:07:00Z" w16du:dateUtc="2025-12-02T18:07:00Z">
              <w:r w:rsidRPr="00B959B9">
                <w:rPr>
                  <w:rFonts w:ascii="Times New Roman" w:eastAsia="Times New Roman" w:hAnsi="Times New Roman" w:cs="Times New Roman"/>
                  <w:color w:val="000000"/>
                  <w:sz w:val="20"/>
                  <w:szCs w:val="20"/>
                </w:rPr>
                <w:t>32400</w:t>
              </w:r>
            </w:ins>
          </w:p>
        </w:tc>
        <w:tc>
          <w:tcPr>
            <w:tcW w:w="1499" w:type="pct"/>
            <w:tcBorders>
              <w:top w:val="nil"/>
              <w:left w:val="nil"/>
              <w:bottom w:val="nil"/>
              <w:right w:val="nil"/>
            </w:tcBorders>
            <w:noWrap/>
            <w:vAlign w:val="center"/>
            <w:hideMark/>
          </w:tcPr>
          <w:p w14:paraId="58AFA436" w14:textId="14518298" w:rsidR="007A1BF1" w:rsidRPr="00B959B9" w:rsidRDefault="00843798" w:rsidP="00AC6CDB">
            <w:pPr>
              <w:spacing w:after="0" w:line="240" w:lineRule="auto"/>
              <w:jc w:val="center"/>
              <w:rPr>
                <w:ins w:id="140" w:author="Kyle Hoffman" w:date="2025-12-02T13:07:00Z" w16du:dateUtc="2025-12-02T18:07:00Z"/>
                <w:rFonts w:ascii="Times New Roman" w:eastAsia="Times New Roman" w:hAnsi="Times New Roman" w:cs="Times New Roman"/>
                <w:color w:val="000000"/>
                <w:sz w:val="20"/>
                <w:szCs w:val="20"/>
              </w:rPr>
            </w:pPr>
            <w:ins w:id="141" w:author="Kyle Hoffman" w:date="2025-12-02T13:22:00Z" w16du:dateUtc="2025-12-02T18:22:00Z">
              <w:r>
                <w:rPr>
                  <w:rFonts w:ascii="Times New Roman" w:eastAsia="Times New Roman" w:hAnsi="Times New Roman" w:cs="Times New Roman"/>
                  <w:color w:val="000000"/>
                  <w:sz w:val="20"/>
                  <w:szCs w:val="20"/>
                </w:rPr>
                <w:t>81.22</w:t>
              </w:r>
            </w:ins>
          </w:p>
        </w:tc>
      </w:tr>
    </w:tbl>
    <w:p w14:paraId="3EA46DE7" w14:textId="77777777" w:rsidR="00980D3E" w:rsidRDefault="00980D3E" w:rsidP="007A1BF1">
      <w:pPr>
        <w:spacing w:line="360" w:lineRule="auto"/>
        <w:contextualSpacing/>
        <w:jc w:val="both"/>
        <w:rPr>
          <w:ins w:id="142" w:author="Kyle Hoffman" w:date="2025-12-02T13:49:00Z" w16du:dateUtc="2025-12-02T18:49:00Z"/>
          <w:rFonts w:ascii="Times New Roman" w:hAnsi="Times New Roman" w:cs="Times New Roman"/>
        </w:rPr>
      </w:pPr>
    </w:p>
    <w:p w14:paraId="37CF076D" w14:textId="345BBE68" w:rsidR="007A1BF1" w:rsidRPr="007F452E" w:rsidRDefault="007A1BF1" w:rsidP="007A1BF1">
      <w:pPr>
        <w:spacing w:line="360" w:lineRule="auto"/>
        <w:contextualSpacing/>
        <w:jc w:val="both"/>
        <w:rPr>
          <w:ins w:id="143" w:author="Kyle Hoffman" w:date="2025-12-02T13:07:00Z" w16du:dateUtc="2025-12-02T18:07:00Z"/>
          <w:rFonts w:ascii="Times New Roman" w:hAnsi="Times New Roman" w:cs="Times New Roman"/>
        </w:rPr>
      </w:pPr>
      <w:ins w:id="144" w:author="Kyle Hoffman" w:date="2025-12-02T13:07:00Z" w16du:dateUtc="2025-12-02T18:07:00Z">
        <w:r w:rsidRPr="007F452E">
          <w:rPr>
            <w:rFonts w:ascii="Times New Roman" w:hAnsi="Times New Roman" w:cs="Times New Roman"/>
          </w:rPr>
          <w:t xml:space="preserve">Savannah River </w:t>
        </w:r>
      </w:ins>
    </w:p>
    <w:p w14:paraId="1C5CB592" w14:textId="5B7586C2" w:rsidR="007A1BF1" w:rsidRDefault="007A1BF1" w:rsidP="007A1BF1">
      <w:pPr>
        <w:spacing w:after="0" w:line="360" w:lineRule="auto"/>
        <w:contextualSpacing/>
        <w:jc w:val="both"/>
        <w:rPr>
          <w:ins w:id="145" w:author="Kyle Hoffman" w:date="2025-12-02T13:07:00Z" w16du:dateUtc="2025-12-02T18:07:00Z"/>
          <w:rFonts w:ascii="Times New Roman" w:hAnsi="Times New Roman" w:cs="Times New Roman"/>
        </w:rPr>
      </w:pPr>
      <w:ins w:id="146" w:author="Kyle Hoffman" w:date="2025-12-02T13:07:00Z" w16du:dateUtc="2025-12-02T18:07:00Z">
        <w:r w:rsidRPr="00B760A6">
          <w:rPr>
            <w:rFonts w:ascii="Times New Roman" w:hAnsi="Times New Roman" w:cs="Times New Roman"/>
          </w:rPr>
          <w:t xml:space="preserve">As part of requirements for the SC’s shad fisheries sustainability plan, </w:t>
        </w:r>
      </w:ins>
      <w:ins w:id="147" w:author="Kyle Hoffman" w:date="2025-12-02T13:49:00Z" w16du:dateUtc="2025-12-02T18:49:00Z">
        <w:r w:rsidR="00980D3E">
          <w:rPr>
            <w:rFonts w:ascii="Times New Roman" w:hAnsi="Times New Roman" w:cs="Times New Roman"/>
          </w:rPr>
          <w:t>juvenile American shad monito</w:t>
        </w:r>
      </w:ins>
      <w:ins w:id="148" w:author="Kyle Hoffman" w:date="2025-12-02T13:50:00Z" w16du:dateUtc="2025-12-02T18:50:00Z">
        <w:r w:rsidR="00980D3E">
          <w:rPr>
            <w:rFonts w:ascii="Times New Roman" w:hAnsi="Times New Roman" w:cs="Times New Roman"/>
          </w:rPr>
          <w:t xml:space="preserve">ring occurred in </w:t>
        </w:r>
      </w:ins>
      <w:ins w:id="149" w:author="Kyle Hoffman" w:date="2025-12-02T13:07:00Z" w16du:dateUtc="2025-12-02T18:07:00Z">
        <w:r w:rsidRPr="00B760A6">
          <w:rPr>
            <w:rFonts w:ascii="Times New Roman" w:hAnsi="Times New Roman" w:cs="Times New Roman"/>
          </w:rPr>
          <w:t xml:space="preserve">the Savannah River </w:t>
        </w:r>
      </w:ins>
      <w:ins w:id="150" w:author="Kyle Hoffman" w:date="2025-12-02T13:50:00Z" w16du:dateUtc="2025-12-02T18:50:00Z">
        <w:r w:rsidR="00980D3E">
          <w:rPr>
            <w:rFonts w:ascii="Times New Roman" w:hAnsi="Times New Roman" w:cs="Times New Roman"/>
          </w:rPr>
          <w:t xml:space="preserve">in 2025. Juvenile shad were collected from August 26 through October 30, 2025. In total, </w:t>
        </w:r>
      </w:ins>
      <w:ins w:id="151" w:author="Kyle Hoffman" w:date="2025-12-02T13:51:00Z" w16du:dateUtc="2025-12-02T18:51:00Z">
        <w:r w:rsidR="00980D3E">
          <w:rPr>
            <w:rFonts w:ascii="Times New Roman" w:hAnsi="Times New Roman" w:cs="Times New Roman"/>
          </w:rPr>
          <w:t xml:space="preserve">15 </w:t>
        </w:r>
      </w:ins>
      <w:ins w:id="152" w:author="Kyle Hoffman" w:date="2025-12-02T13:07:00Z" w16du:dateUtc="2025-12-02T18:07:00Z">
        <w:r w:rsidRPr="00B760A6">
          <w:rPr>
            <w:rFonts w:ascii="Times New Roman" w:hAnsi="Times New Roman" w:cs="Times New Roman"/>
          </w:rPr>
          <w:t xml:space="preserve">juvenile American shad were collected </w:t>
        </w:r>
      </w:ins>
      <w:ins w:id="153" w:author="Kyle Hoffman" w:date="2025-12-02T13:51:00Z" w16du:dateUtc="2025-12-02T18:51:00Z">
        <w:r w:rsidR="00CD2DAB">
          <w:rPr>
            <w:rFonts w:ascii="Times New Roman" w:hAnsi="Times New Roman" w:cs="Times New Roman"/>
          </w:rPr>
          <w:t>from 3</w:t>
        </w:r>
      </w:ins>
      <w:ins w:id="154" w:author="Kyle Hoffman" w:date="2025-12-02T13:55:00Z" w16du:dateUtc="2025-12-02T18:55:00Z">
        <w:r w:rsidR="00CD2DAB">
          <w:rPr>
            <w:rFonts w:ascii="Times New Roman" w:hAnsi="Times New Roman" w:cs="Times New Roman"/>
          </w:rPr>
          <w:t>4</w:t>
        </w:r>
      </w:ins>
      <w:ins w:id="155" w:author="Kyle Hoffman" w:date="2025-12-02T13:51:00Z" w16du:dateUtc="2025-12-02T18:51:00Z">
        <w:r w:rsidR="00CD2DAB">
          <w:rPr>
            <w:rFonts w:ascii="Times New Roman" w:hAnsi="Times New Roman" w:cs="Times New Roman"/>
          </w:rPr>
          <w:t>,</w:t>
        </w:r>
      </w:ins>
      <w:ins w:id="156" w:author="Kyle Hoffman" w:date="2025-12-02T13:55:00Z" w16du:dateUtc="2025-12-02T18:55:00Z">
        <w:r w:rsidR="00CD2DAB">
          <w:rPr>
            <w:rFonts w:ascii="Times New Roman" w:hAnsi="Times New Roman" w:cs="Times New Roman"/>
          </w:rPr>
          <w:t>2</w:t>
        </w:r>
      </w:ins>
      <w:ins w:id="157" w:author="Kyle Hoffman" w:date="2025-12-02T13:51:00Z" w16du:dateUtc="2025-12-02T18:51:00Z">
        <w:r w:rsidR="00CD2DAB">
          <w:rPr>
            <w:rFonts w:ascii="Times New Roman" w:hAnsi="Times New Roman" w:cs="Times New Roman"/>
          </w:rPr>
          <w:t xml:space="preserve">00 seconds of electrofishing time, with no </w:t>
        </w:r>
      </w:ins>
      <w:ins w:id="158" w:author="Kyle Hoffman" w:date="2025-12-02T13:52:00Z" w16du:dateUtc="2025-12-02T18:52:00Z">
        <w:r w:rsidR="00CD2DAB">
          <w:rPr>
            <w:rFonts w:ascii="Times New Roman" w:hAnsi="Times New Roman" w:cs="Times New Roman"/>
          </w:rPr>
          <w:t xml:space="preserve">discernable trend in catchability throughout the sampling period. </w:t>
        </w:r>
        <w:r w:rsidR="00CD2DAB">
          <w:rPr>
            <w:rFonts w:ascii="Times New Roman" w:hAnsi="Times New Roman" w:cs="Times New Roman"/>
          </w:rPr>
          <w:lastRenderedPageBreak/>
          <w:t xml:space="preserve">Total catch and arithmetic mean catch per minute were calculated </w:t>
        </w:r>
      </w:ins>
      <w:ins w:id="159" w:author="Kyle Hoffman" w:date="2025-12-02T13:07:00Z" w16du:dateUtc="2025-12-02T18:07:00Z">
        <w:r w:rsidRPr="00B760A6">
          <w:rPr>
            <w:rFonts w:ascii="Times New Roman" w:hAnsi="Times New Roman" w:cs="Times New Roman"/>
          </w:rPr>
          <w:t xml:space="preserve">(Table </w:t>
        </w:r>
      </w:ins>
      <w:ins w:id="160" w:author="Kyle Hoffman" w:date="2025-12-02T13:36:00Z" w16du:dateUtc="2025-12-02T18:36:00Z">
        <w:r w:rsidR="00DE01A2">
          <w:rPr>
            <w:rFonts w:ascii="Times New Roman" w:hAnsi="Times New Roman" w:cs="Times New Roman"/>
          </w:rPr>
          <w:t>4</w:t>
        </w:r>
      </w:ins>
      <w:ins w:id="161" w:author="Kyle Hoffman" w:date="2025-12-02T13:07:00Z" w16du:dateUtc="2025-12-02T18:07:00Z">
        <w:r w:rsidRPr="00B760A6">
          <w:rPr>
            <w:rFonts w:ascii="Times New Roman" w:hAnsi="Times New Roman" w:cs="Times New Roman"/>
          </w:rPr>
          <w:t>).</w:t>
        </w:r>
        <w:r>
          <w:rPr>
            <w:rFonts w:ascii="Times New Roman" w:hAnsi="Times New Roman" w:cs="Times New Roman"/>
          </w:rPr>
          <w:t xml:space="preserve"> </w:t>
        </w:r>
        <w:r w:rsidRPr="00281283">
          <w:rPr>
            <w:rFonts w:ascii="Times New Roman" w:hAnsi="Times New Roman" w:cs="Times New Roman"/>
          </w:rPr>
          <w:t>For the 202</w:t>
        </w:r>
      </w:ins>
      <w:ins w:id="162" w:author="Kyle Hoffman" w:date="2025-12-02T13:52:00Z" w16du:dateUtc="2025-12-02T18:52:00Z">
        <w:r w:rsidR="00CD2DAB">
          <w:rPr>
            <w:rFonts w:ascii="Times New Roman" w:hAnsi="Times New Roman" w:cs="Times New Roman"/>
          </w:rPr>
          <w:t>5</w:t>
        </w:r>
      </w:ins>
      <w:ins w:id="163" w:author="Kyle Hoffman" w:date="2025-12-02T13:07:00Z" w16du:dateUtc="2025-12-02T18:07:00Z">
        <w:r w:rsidRPr="00281283">
          <w:rPr>
            <w:rFonts w:ascii="Times New Roman" w:hAnsi="Times New Roman" w:cs="Times New Roman"/>
          </w:rPr>
          <w:t xml:space="preserve"> sampling season, this electrofishing effort was conducted by SCDNR Region II</w:t>
        </w:r>
        <w:r>
          <w:rPr>
            <w:rFonts w:ascii="Times New Roman" w:hAnsi="Times New Roman" w:cs="Times New Roman"/>
          </w:rPr>
          <w:t>I</w:t>
        </w:r>
        <w:r w:rsidRPr="00281283">
          <w:rPr>
            <w:rFonts w:ascii="Times New Roman" w:hAnsi="Times New Roman" w:cs="Times New Roman"/>
          </w:rPr>
          <w:t xml:space="preserve"> staff.</w:t>
        </w:r>
      </w:ins>
    </w:p>
    <w:p w14:paraId="2BAE54C4" w14:textId="77777777" w:rsidR="007A1BF1" w:rsidRDefault="007A1BF1" w:rsidP="007A1BF1">
      <w:pPr>
        <w:spacing w:after="0" w:line="360" w:lineRule="auto"/>
        <w:rPr>
          <w:ins w:id="164" w:author="Kyle Hoffman" w:date="2025-12-02T13:07:00Z" w16du:dateUtc="2025-12-02T18:07:00Z"/>
          <w:rFonts w:ascii="Times New Roman" w:hAnsi="Times New Roman" w:cs="Times New Roman"/>
        </w:rPr>
      </w:pPr>
    </w:p>
    <w:p w14:paraId="59F6BBEB" w14:textId="240DDF04" w:rsidR="007A1BF1" w:rsidRDefault="007A1BF1" w:rsidP="007A1BF1">
      <w:pPr>
        <w:pStyle w:val="Heading3"/>
        <w:rPr>
          <w:ins w:id="165" w:author="Kyle Hoffman" w:date="2025-12-02T13:07:00Z" w16du:dateUtc="2025-12-02T18:07:00Z"/>
        </w:rPr>
      </w:pPr>
      <w:ins w:id="166" w:author="Kyle Hoffman" w:date="2025-12-02T13:07:00Z" w16du:dateUtc="2025-12-02T18:07:00Z">
        <w:r>
          <w:rPr>
            <w:bCs/>
          </w:rPr>
          <w:t xml:space="preserve">Table </w:t>
        </w:r>
      </w:ins>
      <w:ins w:id="167" w:author="Kyle Hoffman" w:date="2025-12-02T13:28:00Z" w16du:dateUtc="2025-12-02T18:28:00Z">
        <w:r w:rsidR="00843798">
          <w:rPr>
            <w:bCs/>
          </w:rPr>
          <w:t>4</w:t>
        </w:r>
      </w:ins>
      <w:ins w:id="168" w:author="Kyle Hoffman" w:date="2025-12-02T13:07:00Z" w16du:dateUtc="2025-12-02T18:07:00Z">
        <w:r>
          <w:rPr>
            <w:bCs/>
          </w:rPr>
          <w:t>.</w:t>
        </w:r>
        <w:r>
          <w:rPr>
            <w:b/>
          </w:rPr>
          <w:tab/>
        </w:r>
        <w:r>
          <w:t>Total number of juvenile American shad (AMS) collected from Savannah River in 202</w:t>
        </w:r>
      </w:ins>
      <w:ins w:id="169" w:author="Kyle Hoffman" w:date="2025-12-02T13:35:00Z" w16du:dateUtc="2025-12-02T18:35:00Z">
        <w:r w:rsidR="00DE01A2">
          <w:t>5</w:t>
        </w:r>
      </w:ins>
      <w:ins w:id="170" w:author="Kyle Hoffman" w:date="2025-12-02T13:07:00Z" w16du:dateUtc="2025-12-02T18:07:00Z">
        <w:r>
          <w:t xml:space="preserve">. (Length range </w:t>
        </w:r>
      </w:ins>
      <w:ins w:id="171" w:author="Kyle Hoffman" w:date="2025-12-02T13:34:00Z" w16du:dateUtc="2025-12-02T18:34:00Z">
        <w:r w:rsidR="00DE01A2">
          <w:t>58</w:t>
        </w:r>
      </w:ins>
      <w:ins w:id="172" w:author="Kyle Hoffman" w:date="2025-12-02T13:07:00Z" w16du:dateUtc="2025-12-02T18:07:00Z">
        <w:r>
          <w:t>–1</w:t>
        </w:r>
      </w:ins>
      <w:ins w:id="173" w:author="Kyle Hoffman" w:date="2025-12-02T13:35:00Z" w16du:dateUtc="2025-12-02T18:35:00Z">
        <w:r w:rsidR="00DE01A2">
          <w:t>98</w:t>
        </w:r>
      </w:ins>
      <w:ins w:id="174" w:author="Kyle Hoffman" w:date="2025-12-02T13:07:00Z" w16du:dateUtc="2025-12-02T18:07:00Z">
        <w:r>
          <w:t xml:space="preserve"> mm; average total length = 10</w:t>
        </w:r>
      </w:ins>
      <w:ins w:id="175" w:author="Kyle Hoffman" w:date="2025-12-02T13:34:00Z" w16du:dateUtc="2025-12-02T18:34:00Z">
        <w:r w:rsidR="00DE01A2">
          <w:t>9.2</w:t>
        </w:r>
      </w:ins>
      <w:ins w:id="176" w:author="Kyle Hoffman" w:date="2025-12-02T13:07:00Z" w16du:dateUtc="2025-12-02T18:07:00Z">
        <w:r>
          <w:t xml:space="preserve"> mm.)</w:t>
        </w:r>
      </w:ins>
    </w:p>
    <w:p w14:paraId="6994029B" w14:textId="77777777" w:rsidR="007A1BF1" w:rsidRDefault="007A1BF1" w:rsidP="007A1BF1">
      <w:pPr>
        <w:rPr>
          <w:ins w:id="177" w:author="Kyle Hoffman" w:date="2025-12-02T13:07:00Z" w16du:dateUtc="2025-12-02T18:07:00Z"/>
        </w:rPr>
      </w:pPr>
    </w:p>
    <w:tbl>
      <w:tblPr>
        <w:tblW w:w="5000" w:type="pct"/>
        <w:tblLook w:val="04A0" w:firstRow="1" w:lastRow="0" w:firstColumn="1" w:lastColumn="0" w:noHBand="0" w:noVBand="1"/>
      </w:tblPr>
      <w:tblGrid>
        <w:gridCol w:w="2024"/>
        <w:gridCol w:w="1720"/>
        <w:gridCol w:w="2510"/>
        <w:gridCol w:w="3106"/>
      </w:tblGrid>
      <w:tr w:rsidR="007A1BF1" w:rsidRPr="007045AA" w14:paraId="214D75C4" w14:textId="77777777" w:rsidTr="00AC6CDB">
        <w:trPr>
          <w:trHeight w:val="457"/>
          <w:ins w:id="178" w:author="Kyle Hoffman" w:date="2025-12-02T13:07:00Z" w16du:dateUtc="2025-12-02T18:07:00Z"/>
        </w:trPr>
        <w:tc>
          <w:tcPr>
            <w:tcW w:w="1081" w:type="pct"/>
            <w:tcBorders>
              <w:top w:val="nil"/>
              <w:left w:val="nil"/>
              <w:bottom w:val="single" w:sz="4" w:space="0" w:color="auto"/>
              <w:right w:val="nil"/>
            </w:tcBorders>
            <w:noWrap/>
            <w:vAlign w:val="center"/>
            <w:hideMark/>
          </w:tcPr>
          <w:p w14:paraId="6E34E526" w14:textId="77777777" w:rsidR="007A1BF1" w:rsidRPr="007045AA" w:rsidRDefault="007A1BF1" w:rsidP="00AC6CDB">
            <w:pPr>
              <w:spacing w:after="0" w:line="240" w:lineRule="auto"/>
              <w:jc w:val="center"/>
              <w:rPr>
                <w:ins w:id="179" w:author="Kyle Hoffman" w:date="2025-12-02T13:07:00Z" w16du:dateUtc="2025-12-02T18:07:00Z"/>
                <w:rFonts w:ascii="Times New Roman" w:eastAsia="Times New Roman" w:hAnsi="Times New Roman" w:cs="Times New Roman"/>
                <w:color w:val="000000"/>
                <w:sz w:val="20"/>
                <w:szCs w:val="20"/>
              </w:rPr>
            </w:pPr>
            <w:ins w:id="180" w:author="Kyle Hoffman" w:date="2025-12-02T13:07:00Z" w16du:dateUtc="2025-12-02T18:07:00Z">
              <w:r w:rsidRPr="007045AA">
                <w:rPr>
                  <w:rFonts w:ascii="Times New Roman" w:eastAsia="Times New Roman" w:hAnsi="Times New Roman" w:cs="Times New Roman"/>
                  <w:color w:val="000000"/>
                  <w:sz w:val="20"/>
                  <w:szCs w:val="20"/>
                </w:rPr>
                <w:t>Date</w:t>
              </w:r>
            </w:ins>
          </w:p>
        </w:tc>
        <w:tc>
          <w:tcPr>
            <w:tcW w:w="919" w:type="pct"/>
            <w:tcBorders>
              <w:top w:val="nil"/>
              <w:left w:val="nil"/>
              <w:bottom w:val="single" w:sz="4" w:space="0" w:color="auto"/>
              <w:right w:val="nil"/>
            </w:tcBorders>
            <w:noWrap/>
            <w:vAlign w:val="center"/>
            <w:hideMark/>
          </w:tcPr>
          <w:p w14:paraId="7E47D1C5" w14:textId="77777777" w:rsidR="007A1BF1" w:rsidRPr="007045AA" w:rsidRDefault="007A1BF1" w:rsidP="00AC6CDB">
            <w:pPr>
              <w:spacing w:after="0" w:line="240" w:lineRule="auto"/>
              <w:jc w:val="center"/>
              <w:rPr>
                <w:ins w:id="181" w:author="Kyle Hoffman" w:date="2025-12-02T13:07:00Z" w16du:dateUtc="2025-12-02T18:07:00Z"/>
                <w:rFonts w:ascii="Times New Roman" w:eastAsia="Times New Roman" w:hAnsi="Times New Roman" w:cs="Times New Roman"/>
                <w:color w:val="000000"/>
                <w:sz w:val="20"/>
                <w:szCs w:val="20"/>
              </w:rPr>
            </w:pPr>
            <w:ins w:id="182" w:author="Kyle Hoffman" w:date="2025-12-02T13:07:00Z" w16du:dateUtc="2025-12-02T18:07:00Z">
              <w:r w:rsidRPr="007045AA">
                <w:rPr>
                  <w:rFonts w:ascii="Times New Roman" w:eastAsia="Times New Roman" w:hAnsi="Times New Roman" w:cs="Times New Roman"/>
                  <w:color w:val="000000"/>
                  <w:sz w:val="20"/>
                  <w:szCs w:val="20"/>
                </w:rPr>
                <w:t>AMS</w:t>
              </w:r>
              <w:r>
                <w:rPr>
                  <w:rFonts w:ascii="Times New Roman" w:eastAsia="Times New Roman" w:hAnsi="Times New Roman" w:cs="Times New Roman"/>
                  <w:color w:val="000000"/>
                  <w:sz w:val="20"/>
                  <w:szCs w:val="20"/>
                </w:rPr>
                <w:t xml:space="preserve"> Collected</w:t>
              </w:r>
            </w:ins>
          </w:p>
        </w:tc>
        <w:tc>
          <w:tcPr>
            <w:tcW w:w="1341" w:type="pct"/>
            <w:tcBorders>
              <w:top w:val="nil"/>
              <w:left w:val="nil"/>
              <w:bottom w:val="single" w:sz="4" w:space="0" w:color="auto"/>
              <w:right w:val="nil"/>
            </w:tcBorders>
            <w:noWrap/>
            <w:vAlign w:val="center"/>
            <w:hideMark/>
          </w:tcPr>
          <w:p w14:paraId="24477338" w14:textId="77777777" w:rsidR="007A1BF1" w:rsidRPr="007045AA" w:rsidRDefault="007A1BF1" w:rsidP="00AC6CDB">
            <w:pPr>
              <w:spacing w:after="0" w:line="240" w:lineRule="auto"/>
              <w:jc w:val="center"/>
              <w:rPr>
                <w:ins w:id="183" w:author="Kyle Hoffman" w:date="2025-12-02T13:07:00Z" w16du:dateUtc="2025-12-02T18:07:00Z"/>
                <w:rFonts w:ascii="Times New Roman" w:eastAsia="Times New Roman" w:hAnsi="Times New Roman" w:cs="Times New Roman"/>
                <w:color w:val="000000"/>
                <w:sz w:val="20"/>
                <w:szCs w:val="20"/>
              </w:rPr>
            </w:pPr>
            <w:ins w:id="184" w:author="Kyle Hoffman" w:date="2025-12-02T13:07:00Z" w16du:dateUtc="2025-12-02T18:07:00Z">
              <w:r w:rsidRPr="007045AA">
                <w:rPr>
                  <w:rFonts w:ascii="Times New Roman" w:eastAsia="Times New Roman" w:hAnsi="Times New Roman" w:cs="Times New Roman"/>
                  <w:color w:val="000000"/>
                  <w:sz w:val="20"/>
                  <w:szCs w:val="20"/>
                </w:rPr>
                <w:t>Pedal time (s)</w:t>
              </w:r>
            </w:ins>
          </w:p>
        </w:tc>
        <w:tc>
          <w:tcPr>
            <w:tcW w:w="1659" w:type="pct"/>
            <w:tcBorders>
              <w:top w:val="nil"/>
              <w:left w:val="nil"/>
              <w:bottom w:val="single" w:sz="4" w:space="0" w:color="auto"/>
              <w:right w:val="nil"/>
            </w:tcBorders>
            <w:noWrap/>
            <w:vAlign w:val="center"/>
            <w:hideMark/>
          </w:tcPr>
          <w:p w14:paraId="641C0089" w14:textId="77777777" w:rsidR="007A1BF1" w:rsidRPr="007045AA" w:rsidRDefault="007A1BF1" w:rsidP="00AC6CDB">
            <w:pPr>
              <w:spacing w:after="0" w:line="240" w:lineRule="auto"/>
              <w:jc w:val="center"/>
              <w:rPr>
                <w:ins w:id="185" w:author="Kyle Hoffman" w:date="2025-12-02T13:07:00Z" w16du:dateUtc="2025-12-02T18:07:00Z"/>
                <w:rFonts w:ascii="Times New Roman" w:eastAsia="Times New Roman" w:hAnsi="Times New Roman" w:cs="Times New Roman"/>
                <w:color w:val="000000"/>
                <w:sz w:val="20"/>
                <w:szCs w:val="20"/>
              </w:rPr>
            </w:pPr>
            <w:ins w:id="186" w:author="Kyle Hoffman" w:date="2025-12-02T13:07:00Z" w16du:dateUtc="2025-12-02T18:07:00Z">
              <w:r w:rsidRPr="007045AA">
                <w:rPr>
                  <w:rFonts w:ascii="Times New Roman" w:eastAsia="Times New Roman" w:hAnsi="Times New Roman" w:cs="Times New Roman"/>
                  <w:color w:val="000000"/>
                  <w:sz w:val="20"/>
                  <w:szCs w:val="20"/>
                </w:rPr>
                <w:t>CPUE (AMS/hr)</w:t>
              </w:r>
            </w:ins>
          </w:p>
        </w:tc>
      </w:tr>
      <w:tr w:rsidR="007A1BF1" w:rsidRPr="007045AA" w14:paraId="0D2A3043" w14:textId="77777777" w:rsidTr="00AC6CDB">
        <w:trPr>
          <w:trHeight w:val="389"/>
          <w:ins w:id="187" w:author="Kyle Hoffman" w:date="2025-12-02T13:07:00Z" w16du:dateUtc="2025-12-02T18:07:00Z"/>
        </w:trPr>
        <w:tc>
          <w:tcPr>
            <w:tcW w:w="1081" w:type="pct"/>
            <w:tcBorders>
              <w:top w:val="nil"/>
              <w:left w:val="nil"/>
              <w:bottom w:val="nil"/>
              <w:right w:val="nil"/>
            </w:tcBorders>
            <w:noWrap/>
            <w:vAlign w:val="center"/>
            <w:hideMark/>
          </w:tcPr>
          <w:p w14:paraId="33ABAC8E" w14:textId="0A725C57" w:rsidR="007A1BF1" w:rsidRPr="007045AA" w:rsidRDefault="007A1BF1" w:rsidP="00AC6CDB">
            <w:pPr>
              <w:spacing w:after="0" w:line="240" w:lineRule="auto"/>
              <w:jc w:val="center"/>
              <w:rPr>
                <w:ins w:id="188" w:author="Kyle Hoffman" w:date="2025-12-02T13:07:00Z" w16du:dateUtc="2025-12-02T18:07:00Z"/>
                <w:rFonts w:ascii="Times New Roman" w:eastAsia="Times New Roman" w:hAnsi="Times New Roman" w:cs="Times New Roman"/>
                <w:color w:val="000000"/>
                <w:sz w:val="20"/>
                <w:szCs w:val="20"/>
              </w:rPr>
            </w:pPr>
            <w:ins w:id="189" w:author="Kyle Hoffman" w:date="2025-12-02T13:07:00Z" w16du:dateUtc="2025-12-02T18:07:00Z">
              <w:r>
                <w:rPr>
                  <w:rFonts w:ascii="Times New Roman" w:eastAsia="Times New Roman" w:hAnsi="Times New Roman" w:cs="Times New Roman"/>
                  <w:color w:val="000000"/>
                  <w:sz w:val="20"/>
                  <w:szCs w:val="20"/>
                </w:rPr>
                <w:t>0</w:t>
              </w:r>
              <w:r w:rsidRPr="007045AA">
                <w:rPr>
                  <w:rFonts w:ascii="Times New Roman" w:eastAsia="Times New Roman" w:hAnsi="Times New Roman" w:cs="Times New Roman"/>
                  <w:color w:val="000000"/>
                  <w:sz w:val="20"/>
                  <w:szCs w:val="20"/>
                </w:rPr>
                <w:t>8/2</w:t>
              </w:r>
            </w:ins>
            <w:ins w:id="190" w:author="Kyle Hoffman" w:date="2025-12-02T13:29:00Z" w16du:dateUtc="2025-12-02T18:29:00Z">
              <w:r w:rsidR="00DE01A2">
                <w:rPr>
                  <w:rFonts w:ascii="Times New Roman" w:eastAsia="Times New Roman" w:hAnsi="Times New Roman" w:cs="Times New Roman"/>
                  <w:color w:val="000000"/>
                  <w:sz w:val="20"/>
                  <w:szCs w:val="20"/>
                </w:rPr>
                <w:t>6</w:t>
              </w:r>
            </w:ins>
            <w:ins w:id="191" w:author="Kyle Hoffman" w:date="2025-12-02T13:07:00Z" w16du:dateUtc="2025-12-02T18:07:00Z">
              <w:r w:rsidRPr="007045AA">
                <w:rPr>
                  <w:rFonts w:ascii="Times New Roman" w:eastAsia="Times New Roman" w:hAnsi="Times New Roman" w:cs="Times New Roman"/>
                  <w:color w:val="000000"/>
                  <w:sz w:val="20"/>
                  <w:szCs w:val="20"/>
                </w:rPr>
                <w:t>/202</w:t>
              </w:r>
            </w:ins>
            <w:ins w:id="192" w:author="Kyle Hoffman" w:date="2025-12-02T13:29:00Z" w16du:dateUtc="2025-12-02T18:29:00Z">
              <w:r w:rsidR="00DE01A2">
                <w:rPr>
                  <w:rFonts w:ascii="Times New Roman" w:eastAsia="Times New Roman" w:hAnsi="Times New Roman" w:cs="Times New Roman"/>
                  <w:color w:val="000000"/>
                  <w:sz w:val="20"/>
                  <w:szCs w:val="20"/>
                </w:rPr>
                <w:t>5</w:t>
              </w:r>
            </w:ins>
          </w:p>
        </w:tc>
        <w:tc>
          <w:tcPr>
            <w:tcW w:w="919" w:type="pct"/>
            <w:tcBorders>
              <w:top w:val="nil"/>
              <w:left w:val="nil"/>
              <w:bottom w:val="nil"/>
              <w:right w:val="nil"/>
            </w:tcBorders>
            <w:noWrap/>
            <w:vAlign w:val="center"/>
            <w:hideMark/>
          </w:tcPr>
          <w:p w14:paraId="5C07A0F2" w14:textId="77777777" w:rsidR="007A1BF1" w:rsidRPr="007045AA" w:rsidRDefault="007A1BF1" w:rsidP="00AC6CDB">
            <w:pPr>
              <w:spacing w:after="0" w:line="240" w:lineRule="auto"/>
              <w:jc w:val="center"/>
              <w:rPr>
                <w:ins w:id="193" w:author="Kyle Hoffman" w:date="2025-12-02T13:07:00Z" w16du:dateUtc="2025-12-02T18:07:00Z"/>
                <w:rFonts w:ascii="Times New Roman" w:eastAsia="Times New Roman" w:hAnsi="Times New Roman" w:cs="Times New Roman"/>
                <w:color w:val="000000"/>
                <w:sz w:val="20"/>
                <w:szCs w:val="20"/>
              </w:rPr>
            </w:pPr>
            <w:ins w:id="194" w:author="Kyle Hoffman" w:date="2025-12-02T13:07:00Z" w16du:dateUtc="2025-12-02T18:07:00Z">
              <w:r w:rsidRPr="007045AA">
                <w:rPr>
                  <w:rFonts w:ascii="Times New Roman" w:eastAsia="Times New Roman" w:hAnsi="Times New Roman" w:cs="Times New Roman"/>
                  <w:color w:val="000000"/>
                  <w:sz w:val="20"/>
                  <w:szCs w:val="20"/>
                </w:rPr>
                <w:t>2</w:t>
              </w:r>
            </w:ins>
          </w:p>
        </w:tc>
        <w:tc>
          <w:tcPr>
            <w:tcW w:w="1341" w:type="pct"/>
            <w:tcBorders>
              <w:top w:val="nil"/>
              <w:left w:val="nil"/>
              <w:bottom w:val="nil"/>
              <w:right w:val="nil"/>
            </w:tcBorders>
            <w:noWrap/>
            <w:vAlign w:val="center"/>
            <w:hideMark/>
          </w:tcPr>
          <w:p w14:paraId="2BB64A31" w14:textId="77777777" w:rsidR="007A1BF1" w:rsidRPr="007045AA" w:rsidRDefault="007A1BF1" w:rsidP="00AC6CDB">
            <w:pPr>
              <w:spacing w:after="0" w:line="240" w:lineRule="auto"/>
              <w:jc w:val="center"/>
              <w:rPr>
                <w:ins w:id="195" w:author="Kyle Hoffman" w:date="2025-12-02T13:07:00Z" w16du:dateUtc="2025-12-02T18:07:00Z"/>
                <w:rFonts w:ascii="Times New Roman" w:eastAsia="Times New Roman" w:hAnsi="Times New Roman" w:cs="Times New Roman"/>
                <w:color w:val="000000"/>
                <w:sz w:val="20"/>
                <w:szCs w:val="20"/>
              </w:rPr>
            </w:pPr>
            <w:ins w:id="196" w:author="Kyle Hoffman" w:date="2025-12-02T13:07:00Z" w16du:dateUtc="2025-12-02T18:07:00Z">
              <w:r w:rsidRPr="007045AA">
                <w:rPr>
                  <w:rFonts w:ascii="Times New Roman" w:eastAsia="Times New Roman" w:hAnsi="Times New Roman" w:cs="Times New Roman"/>
                  <w:color w:val="000000"/>
                  <w:sz w:val="20"/>
                  <w:szCs w:val="20"/>
                </w:rPr>
                <w:t>5400</w:t>
              </w:r>
            </w:ins>
          </w:p>
        </w:tc>
        <w:tc>
          <w:tcPr>
            <w:tcW w:w="1659" w:type="pct"/>
            <w:tcBorders>
              <w:top w:val="nil"/>
              <w:left w:val="nil"/>
              <w:bottom w:val="nil"/>
              <w:right w:val="nil"/>
            </w:tcBorders>
            <w:noWrap/>
            <w:vAlign w:val="center"/>
            <w:hideMark/>
          </w:tcPr>
          <w:p w14:paraId="0B491152" w14:textId="77777777" w:rsidR="007A1BF1" w:rsidRPr="007045AA" w:rsidRDefault="007A1BF1" w:rsidP="00AC6CDB">
            <w:pPr>
              <w:spacing w:after="0" w:line="240" w:lineRule="auto"/>
              <w:jc w:val="center"/>
              <w:rPr>
                <w:ins w:id="197" w:author="Kyle Hoffman" w:date="2025-12-02T13:07:00Z" w16du:dateUtc="2025-12-02T18:07:00Z"/>
                <w:rFonts w:ascii="Times New Roman" w:eastAsia="Times New Roman" w:hAnsi="Times New Roman" w:cs="Times New Roman"/>
                <w:color w:val="000000"/>
                <w:sz w:val="20"/>
                <w:szCs w:val="20"/>
              </w:rPr>
            </w:pPr>
            <w:ins w:id="198" w:author="Kyle Hoffman" w:date="2025-12-02T13:07:00Z" w16du:dateUtc="2025-12-02T18:07:00Z">
              <w:r>
                <w:rPr>
                  <w:rFonts w:ascii="Times New Roman" w:eastAsia="Times New Roman" w:hAnsi="Times New Roman" w:cs="Times New Roman"/>
                  <w:color w:val="000000"/>
                  <w:sz w:val="20"/>
                  <w:szCs w:val="20"/>
                </w:rPr>
                <w:t>1.33</w:t>
              </w:r>
            </w:ins>
          </w:p>
        </w:tc>
      </w:tr>
      <w:tr w:rsidR="007A1BF1" w:rsidRPr="007045AA" w14:paraId="229BEE7A" w14:textId="77777777" w:rsidTr="00AC6CDB">
        <w:trPr>
          <w:trHeight w:val="389"/>
          <w:ins w:id="199" w:author="Kyle Hoffman" w:date="2025-12-02T13:07:00Z" w16du:dateUtc="2025-12-02T18:07:00Z"/>
        </w:trPr>
        <w:tc>
          <w:tcPr>
            <w:tcW w:w="1081" w:type="pct"/>
            <w:tcBorders>
              <w:top w:val="nil"/>
              <w:left w:val="nil"/>
              <w:bottom w:val="nil"/>
              <w:right w:val="nil"/>
            </w:tcBorders>
            <w:noWrap/>
            <w:vAlign w:val="center"/>
            <w:hideMark/>
          </w:tcPr>
          <w:p w14:paraId="268A3A08" w14:textId="1D619391" w:rsidR="007A1BF1" w:rsidRPr="007045AA" w:rsidRDefault="007A1BF1" w:rsidP="00AC6CDB">
            <w:pPr>
              <w:spacing w:after="0" w:line="240" w:lineRule="auto"/>
              <w:jc w:val="center"/>
              <w:rPr>
                <w:ins w:id="200" w:author="Kyle Hoffman" w:date="2025-12-02T13:07:00Z" w16du:dateUtc="2025-12-02T18:07:00Z"/>
                <w:rFonts w:ascii="Times New Roman" w:eastAsia="Times New Roman" w:hAnsi="Times New Roman" w:cs="Times New Roman"/>
                <w:color w:val="000000"/>
                <w:sz w:val="20"/>
                <w:szCs w:val="20"/>
              </w:rPr>
            </w:pPr>
            <w:ins w:id="201" w:author="Kyle Hoffman" w:date="2025-12-02T13:07:00Z" w16du:dateUtc="2025-12-02T18:07:00Z">
              <w:r>
                <w:rPr>
                  <w:rFonts w:ascii="Times New Roman" w:eastAsia="Times New Roman" w:hAnsi="Times New Roman" w:cs="Times New Roman"/>
                  <w:color w:val="000000"/>
                  <w:sz w:val="20"/>
                  <w:szCs w:val="20"/>
                </w:rPr>
                <w:t>0</w:t>
              </w:r>
            </w:ins>
            <w:ins w:id="202" w:author="Kyle Hoffman" w:date="2025-12-02T13:29:00Z" w16du:dateUtc="2025-12-02T18:29:00Z">
              <w:r w:rsidR="00DE01A2">
                <w:rPr>
                  <w:rFonts w:ascii="Times New Roman" w:eastAsia="Times New Roman" w:hAnsi="Times New Roman" w:cs="Times New Roman"/>
                  <w:color w:val="000000"/>
                  <w:sz w:val="20"/>
                  <w:szCs w:val="20"/>
                </w:rPr>
                <w:t>9</w:t>
              </w:r>
            </w:ins>
            <w:ins w:id="203" w:author="Kyle Hoffman" w:date="2025-12-02T13:07:00Z" w16du:dateUtc="2025-12-02T18:07:00Z">
              <w:r w:rsidRPr="007045AA">
                <w:rPr>
                  <w:rFonts w:ascii="Times New Roman" w:eastAsia="Times New Roman" w:hAnsi="Times New Roman" w:cs="Times New Roman"/>
                  <w:color w:val="000000"/>
                  <w:sz w:val="20"/>
                  <w:szCs w:val="20"/>
                </w:rPr>
                <w:t>/0</w:t>
              </w:r>
            </w:ins>
            <w:ins w:id="204" w:author="Kyle Hoffman" w:date="2025-12-02T13:29:00Z" w16du:dateUtc="2025-12-02T18:29:00Z">
              <w:r w:rsidR="00DE01A2">
                <w:rPr>
                  <w:rFonts w:ascii="Times New Roman" w:eastAsia="Times New Roman" w:hAnsi="Times New Roman" w:cs="Times New Roman"/>
                  <w:color w:val="000000"/>
                  <w:sz w:val="20"/>
                  <w:szCs w:val="20"/>
                </w:rPr>
                <w:t>5</w:t>
              </w:r>
            </w:ins>
            <w:ins w:id="205" w:author="Kyle Hoffman" w:date="2025-12-02T13:07:00Z" w16du:dateUtc="2025-12-02T18:07:00Z">
              <w:r w:rsidRPr="007045AA">
                <w:rPr>
                  <w:rFonts w:ascii="Times New Roman" w:eastAsia="Times New Roman" w:hAnsi="Times New Roman" w:cs="Times New Roman"/>
                  <w:color w:val="000000"/>
                  <w:sz w:val="20"/>
                  <w:szCs w:val="20"/>
                </w:rPr>
                <w:t>/202</w:t>
              </w:r>
            </w:ins>
            <w:ins w:id="206" w:author="Kyle Hoffman" w:date="2025-12-02T13:29:00Z" w16du:dateUtc="2025-12-02T18:29:00Z">
              <w:r w:rsidR="00DE01A2">
                <w:rPr>
                  <w:rFonts w:ascii="Times New Roman" w:eastAsia="Times New Roman" w:hAnsi="Times New Roman" w:cs="Times New Roman"/>
                  <w:color w:val="000000"/>
                  <w:sz w:val="20"/>
                  <w:szCs w:val="20"/>
                </w:rPr>
                <w:t>5</w:t>
              </w:r>
            </w:ins>
          </w:p>
        </w:tc>
        <w:tc>
          <w:tcPr>
            <w:tcW w:w="919" w:type="pct"/>
            <w:tcBorders>
              <w:top w:val="nil"/>
              <w:left w:val="nil"/>
              <w:bottom w:val="nil"/>
              <w:right w:val="nil"/>
            </w:tcBorders>
            <w:noWrap/>
            <w:vAlign w:val="center"/>
            <w:hideMark/>
          </w:tcPr>
          <w:p w14:paraId="1FE10785" w14:textId="78B7251F" w:rsidR="007A1BF1" w:rsidRPr="007045AA" w:rsidRDefault="00DE01A2" w:rsidP="00AC6CDB">
            <w:pPr>
              <w:spacing w:after="0" w:line="240" w:lineRule="auto"/>
              <w:jc w:val="center"/>
              <w:rPr>
                <w:ins w:id="207" w:author="Kyle Hoffman" w:date="2025-12-02T13:07:00Z" w16du:dateUtc="2025-12-02T18:07:00Z"/>
                <w:rFonts w:ascii="Times New Roman" w:eastAsia="Times New Roman" w:hAnsi="Times New Roman" w:cs="Times New Roman"/>
                <w:color w:val="000000"/>
                <w:sz w:val="20"/>
                <w:szCs w:val="20"/>
              </w:rPr>
            </w:pPr>
            <w:ins w:id="208" w:author="Kyle Hoffman" w:date="2025-12-02T13:30:00Z" w16du:dateUtc="2025-12-02T18:30:00Z">
              <w:r>
                <w:rPr>
                  <w:rFonts w:ascii="Times New Roman" w:eastAsia="Times New Roman" w:hAnsi="Times New Roman" w:cs="Times New Roman"/>
                  <w:color w:val="000000"/>
                  <w:sz w:val="20"/>
                  <w:szCs w:val="20"/>
                </w:rPr>
                <w:t>4</w:t>
              </w:r>
            </w:ins>
          </w:p>
        </w:tc>
        <w:tc>
          <w:tcPr>
            <w:tcW w:w="1341" w:type="pct"/>
            <w:tcBorders>
              <w:top w:val="nil"/>
              <w:left w:val="nil"/>
              <w:bottom w:val="nil"/>
              <w:right w:val="nil"/>
            </w:tcBorders>
            <w:noWrap/>
            <w:vAlign w:val="center"/>
            <w:hideMark/>
          </w:tcPr>
          <w:p w14:paraId="16EA3F27" w14:textId="77777777" w:rsidR="007A1BF1" w:rsidRPr="007045AA" w:rsidRDefault="007A1BF1" w:rsidP="00AC6CDB">
            <w:pPr>
              <w:spacing w:after="0" w:line="240" w:lineRule="auto"/>
              <w:jc w:val="center"/>
              <w:rPr>
                <w:ins w:id="209" w:author="Kyle Hoffman" w:date="2025-12-02T13:07:00Z" w16du:dateUtc="2025-12-02T18:07:00Z"/>
                <w:rFonts w:ascii="Times New Roman" w:eastAsia="Times New Roman" w:hAnsi="Times New Roman" w:cs="Times New Roman"/>
                <w:color w:val="000000"/>
                <w:sz w:val="20"/>
                <w:szCs w:val="20"/>
              </w:rPr>
            </w:pPr>
            <w:ins w:id="210" w:author="Kyle Hoffman" w:date="2025-12-02T13:07:00Z" w16du:dateUtc="2025-12-02T18:07:00Z">
              <w:r w:rsidRPr="007045AA">
                <w:rPr>
                  <w:rFonts w:ascii="Times New Roman" w:eastAsia="Times New Roman" w:hAnsi="Times New Roman" w:cs="Times New Roman"/>
                  <w:color w:val="000000"/>
                  <w:sz w:val="20"/>
                  <w:szCs w:val="20"/>
                </w:rPr>
                <w:t>5400</w:t>
              </w:r>
            </w:ins>
          </w:p>
        </w:tc>
        <w:tc>
          <w:tcPr>
            <w:tcW w:w="1659" w:type="pct"/>
            <w:tcBorders>
              <w:top w:val="nil"/>
              <w:left w:val="nil"/>
              <w:bottom w:val="nil"/>
              <w:right w:val="nil"/>
            </w:tcBorders>
            <w:noWrap/>
            <w:vAlign w:val="center"/>
            <w:hideMark/>
          </w:tcPr>
          <w:p w14:paraId="338579BC" w14:textId="01791F20" w:rsidR="007A1BF1" w:rsidRPr="007045AA" w:rsidRDefault="00DE01A2" w:rsidP="00AC6CDB">
            <w:pPr>
              <w:spacing w:after="0" w:line="240" w:lineRule="auto"/>
              <w:jc w:val="center"/>
              <w:rPr>
                <w:ins w:id="211" w:author="Kyle Hoffman" w:date="2025-12-02T13:07:00Z" w16du:dateUtc="2025-12-02T18:07:00Z"/>
                <w:rFonts w:ascii="Times New Roman" w:eastAsia="Times New Roman" w:hAnsi="Times New Roman" w:cs="Times New Roman"/>
                <w:color w:val="000000"/>
                <w:sz w:val="20"/>
                <w:szCs w:val="20"/>
              </w:rPr>
            </w:pPr>
            <w:ins w:id="212" w:author="Kyle Hoffman" w:date="2025-12-02T13:32:00Z" w16du:dateUtc="2025-12-02T18:32:00Z">
              <w:r>
                <w:rPr>
                  <w:rFonts w:ascii="Times New Roman" w:eastAsia="Times New Roman" w:hAnsi="Times New Roman" w:cs="Times New Roman"/>
                  <w:color w:val="000000"/>
                  <w:sz w:val="20"/>
                  <w:szCs w:val="20"/>
                </w:rPr>
                <w:t>2.67</w:t>
              </w:r>
            </w:ins>
          </w:p>
        </w:tc>
      </w:tr>
      <w:tr w:rsidR="007A1BF1" w:rsidRPr="007045AA" w14:paraId="3D7BDD17" w14:textId="77777777" w:rsidTr="00AC6CDB">
        <w:trPr>
          <w:trHeight w:val="389"/>
          <w:ins w:id="213" w:author="Kyle Hoffman" w:date="2025-12-02T13:07:00Z" w16du:dateUtc="2025-12-02T18:07:00Z"/>
        </w:trPr>
        <w:tc>
          <w:tcPr>
            <w:tcW w:w="1081" w:type="pct"/>
            <w:tcBorders>
              <w:top w:val="nil"/>
              <w:left w:val="nil"/>
              <w:bottom w:val="nil"/>
              <w:right w:val="nil"/>
            </w:tcBorders>
            <w:noWrap/>
            <w:vAlign w:val="center"/>
            <w:hideMark/>
          </w:tcPr>
          <w:p w14:paraId="5318753E" w14:textId="11B00B12" w:rsidR="007A1BF1" w:rsidRPr="007045AA" w:rsidRDefault="007A1BF1" w:rsidP="00AC6CDB">
            <w:pPr>
              <w:spacing w:after="0" w:line="240" w:lineRule="auto"/>
              <w:jc w:val="center"/>
              <w:rPr>
                <w:ins w:id="214" w:author="Kyle Hoffman" w:date="2025-12-02T13:07:00Z" w16du:dateUtc="2025-12-02T18:07:00Z"/>
                <w:rFonts w:ascii="Times New Roman" w:eastAsia="Times New Roman" w:hAnsi="Times New Roman" w:cs="Times New Roman"/>
                <w:color w:val="000000"/>
                <w:sz w:val="20"/>
                <w:szCs w:val="20"/>
              </w:rPr>
            </w:pPr>
            <w:ins w:id="215" w:author="Kyle Hoffman" w:date="2025-12-02T13:07:00Z" w16du:dateUtc="2025-12-02T18:07:00Z">
              <w:r>
                <w:rPr>
                  <w:rFonts w:ascii="Times New Roman" w:eastAsia="Times New Roman" w:hAnsi="Times New Roman" w:cs="Times New Roman"/>
                  <w:color w:val="000000"/>
                  <w:sz w:val="20"/>
                  <w:szCs w:val="20"/>
                </w:rPr>
                <w:t>0</w:t>
              </w:r>
              <w:r w:rsidRPr="007045AA">
                <w:rPr>
                  <w:rFonts w:ascii="Times New Roman" w:eastAsia="Times New Roman" w:hAnsi="Times New Roman" w:cs="Times New Roman"/>
                  <w:color w:val="000000"/>
                  <w:sz w:val="20"/>
                  <w:szCs w:val="20"/>
                </w:rPr>
                <w:t>9/0</w:t>
              </w:r>
            </w:ins>
            <w:ins w:id="216" w:author="Kyle Hoffman" w:date="2025-12-02T13:30:00Z" w16du:dateUtc="2025-12-02T18:30:00Z">
              <w:r w:rsidR="00DE01A2">
                <w:rPr>
                  <w:rFonts w:ascii="Times New Roman" w:eastAsia="Times New Roman" w:hAnsi="Times New Roman" w:cs="Times New Roman"/>
                  <w:color w:val="000000"/>
                  <w:sz w:val="20"/>
                  <w:szCs w:val="20"/>
                </w:rPr>
                <w:t>9</w:t>
              </w:r>
            </w:ins>
            <w:ins w:id="217" w:author="Kyle Hoffman" w:date="2025-12-02T13:07:00Z" w16du:dateUtc="2025-12-02T18:07:00Z">
              <w:r w:rsidRPr="007045AA">
                <w:rPr>
                  <w:rFonts w:ascii="Times New Roman" w:eastAsia="Times New Roman" w:hAnsi="Times New Roman" w:cs="Times New Roman"/>
                  <w:color w:val="000000"/>
                  <w:sz w:val="20"/>
                  <w:szCs w:val="20"/>
                </w:rPr>
                <w:t>/202</w:t>
              </w:r>
            </w:ins>
            <w:ins w:id="218" w:author="Kyle Hoffman" w:date="2025-12-02T13:30:00Z" w16du:dateUtc="2025-12-02T18:30:00Z">
              <w:r w:rsidR="00DE01A2">
                <w:rPr>
                  <w:rFonts w:ascii="Times New Roman" w:eastAsia="Times New Roman" w:hAnsi="Times New Roman" w:cs="Times New Roman"/>
                  <w:color w:val="000000"/>
                  <w:sz w:val="20"/>
                  <w:szCs w:val="20"/>
                </w:rPr>
                <w:t>5</w:t>
              </w:r>
            </w:ins>
          </w:p>
        </w:tc>
        <w:tc>
          <w:tcPr>
            <w:tcW w:w="919" w:type="pct"/>
            <w:tcBorders>
              <w:top w:val="nil"/>
              <w:left w:val="nil"/>
              <w:bottom w:val="nil"/>
              <w:right w:val="nil"/>
            </w:tcBorders>
            <w:noWrap/>
            <w:vAlign w:val="center"/>
            <w:hideMark/>
          </w:tcPr>
          <w:p w14:paraId="6C56AAD4" w14:textId="1E837ACC" w:rsidR="007A1BF1" w:rsidRPr="007045AA" w:rsidRDefault="00DE01A2" w:rsidP="00AC6CDB">
            <w:pPr>
              <w:spacing w:after="0" w:line="240" w:lineRule="auto"/>
              <w:jc w:val="center"/>
              <w:rPr>
                <w:ins w:id="219" w:author="Kyle Hoffman" w:date="2025-12-02T13:07:00Z" w16du:dateUtc="2025-12-02T18:07:00Z"/>
                <w:rFonts w:ascii="Times New Roman" w:eastAsia="Times New Roman" w:hAnsi="Times New Roman" w:cs="Times New Roman"/>
                <w:color w:val="000000"/>
                <w:sz w:val="20"/>
                <w:szCs w:val="20"/>
              </w:rPr>
            </w:pPr>
            <w:ins w:id="220" w:author="Kyle Hoffman" w:date="2025-12-02T13:30:00Z" w16du:dateUtc="2025-12-02T18:30:00Z">
              <w:r>
                <w:rPr>
                  <w:rFonts w:ascii="Times New Roman" w:eastAsia="Times New Roman" w:hAnsi="Times New Roman" w:cs="Times New Roman"/>
                  <w:color w:val="000000"/>
                  <w:sz w:val="20"/>
                  <w:szCs w:val="20"/>
                </w:rPr>
                <w:t>1</w:t>
              </w:r>
            </w:ins>
          </w:p>
        </w:tc>
        <w:tc>
          <w:tcPr>
            <w:tcW w:w="1341" w:type="pct"/>
            <w:tcBorders>
              <w:top w:val="nil"/>
              <w:left w:val="nil"/>
              <w:bottom w:val="nil"/>
              <w:right w:val="nil"/>
            </w:tcBorders>
            <w:noWrap/>
            <w:vAlign w:val="center"/>
            <w:hideMark/>
          </w:tcPr>
          <w:p w14:paraId="53E48904" w14:textId="77777777" w:rsidR="007A1BF1" w:rsidRPr="007045AA" w:rsidRDefault="007A1BF1" w:rsidP="00AC6CDB">
            <w:pPr>
              <w:spacing w:after="0" w:line="240" w:lineRule="auto"/>
              <w:jc w:val="center"/>
              <w:rPr>
                <w:ins w:id="221" w:author="Kyle Hoffman" w:date="2025-12-02T13:07:00Z" w16du:dateUtc="2025-12-02T18:07:00Z"/>
                <w:rFonts w:ascii="Times New Roman" w:eastAsia="Times New Roman" w:hAnsi="Times New Roman" w:cs="Times New Roman"/>
                <w:color w:val="000000"/>
                <w:sz w:val="20"/>
                <w:szCs w:val="20"/>
              </w:rPr>
            </w:pPr>
            <w:ins w:id="222" w:author="Kyle Hoffman" w:date="2025-12-02T13:07:00Z" w16du:dateUtc="2025-12-02T18:07:00Z">
              <w:r w:rsidRPr="007045AA">
                <w:rPr>
                  <w:rFonts w:ascii="Times New Roman" w:eastAsia="Times New Roman" w:hAnsi="Times New Roman" w:cs="Times New Roman"/>
                  <w:color w:val="000000"/>
                  <w:sz w:val="20"/>
                  <w:szCs w:val="20"/>
                </w:rPr>
                <w:t>5400</w:t>
              </w:r>
            </w:ins>
          </w:p>
        </w:tc>
        <w:tc>
          <w:tcPr>
            <w:tcW w:w="1659" w:type="pct"/>
            <w:tcBorders>
              <w:top w:val="nil"/>
              <w:left w:val="nil"/>
              <w:bottom w:val="nil"/>
              <w:right w:val="nil"/>
            </w:tcBorders>
            <w:noWrap/>
            <w:vAlign w:val="center"/>
            <w:hideMark/>
          </w:tcPr>
          <w:p w14:paraId="01693DFE" w14:textId="5AB69EB2" w:rsidR="007A1BF1" w:rsidRPr="007045AA" w:rsidRDefault="00DE01A2" w:rsidP="00AC6CDB">
            <w:pPr>
              <w:spacing w:after="0" w:line="240" w:lineRule="auto"/>
              <w:jc w:val="center"/>
              <w:rPr>
                <w:ins w:id="223" w:author="Kyle Hoffman" w:date="2025-12-02T13:07:00Z" w16du:dateUtc="2025-12-02T18:07:00Z"/>
                <w:rFonts w:ascii="Times New Roman" w:eastAsia="Times New Roman" w:hAnsi="Times New Roman" w:cs="Times New Roman"/>
                <w:color w:val="000000"/>
                <w:sz w:val="20"/>
                <w:szCs w:val="20"/>
              </w:rPr>
            </w:pPr>
            <w:ins w:id="224" w:author="Kyle Hoffman" w:date="2025-12-02T13:32:00Z" w16du:dateUtc="2025-12-02T18:32:00Z">
              <w:r>
                <w:rPr>
                  <w:rFonts w:ascii="Times New Roman" w:eastAsia="Times New Roman" w:hAnsi="Times New Roman" w:cs="Times New Roman"/>
                  <w:color w:val="000000"/>
                  <w:sz w:val="20"/>
                  <w:szCs w:val="20"/>
                </w:rPr>
                <w:t>0.67</w:t>
              </w:r>
            </w:ins>
          </w:p>
        </w:tc>
      </w:tr>
      <w:tr w:rsidR="007A1BF1" w:rsidRPr="007045AA" w14:paraId="52927255" w14:textId="77777777" w:rsidTr="00AC6CDB">
        <w:trPr>
          <w:trHeight w:val="389"/>
          <w:ins w:id="225" w:author="Kyle Hoffman" w:date="2025-12-02T13:07:00Z" w16du:dateUtc="2025-12-02T18:07:00Z"/>
        </w:trPr>
        <w:tc>
          <w:tcPr>
            <w:tcW w:w="1081" w:type="pct"/>
            <w:tcBorders>
              <w:top w:val="nil"/>
              <w:left w:val="nil"/>
              <w:bottom w:val="nil"/>
              <w:right w:val="nil"/>
            </w:tcBorders>
            <w:noWrap/>
            <w:vAlign w:val="center"/>
            <w:hideMark/>
          </w:tcPr>
          <w:p w14:paraId="53DD8E74" w14:textId="5FAD8132" w:rsidR="007A1BF1" w:rsidRPr="007045AA" w:rsidRDefault="007A1BF1" w:rsidP="00AC6CDB">
            <w:pPr>
              <w:spacing w:after="0" w:line="240" w:lineRule="auto"/>
              <w:jc w:val="center"/>
              <w:rPr>
                <w:ins w:id="226" w:author="Kyle Hoffman" w:date="2025-12-02T13:07:00Z" w16du:dateUtc="2025-12-02T18:07:00Z"/>
                <w:rFonts w:ascii="Times New Roman" w:eastAsia="Times New Roman" w:hAnsi="Times New Roman" w:cs="Times New Roman"/>
                <w:color w:val="000000"/>
                <w:sz w:val="20"/>
                <w:szCs w:val="20"/>
              </w:rPr>
            </w:pPr>
            <w:ins w:id="227" w:author="Kyle Hoffman" w:date="2025-12-02T13:07:00Z" w16du:dateUtc="2025-12-02T18:07:00Z">
              <w:r>
                <w:rPr>
                  <w:rFonts w:ascii="Times New Roman" w:eastAsia="Times New Roman" w:hAnsi="Times New Roman" w:cs="Times New Roman"/>
                  <w:color w:val="000000"/>
                  <w:sz w:val="20"/>
                  <w:szCs w:val="20"/>
                </w:rPr>
                <w:t>0</w:t>
              </w:r>
              <w:r w:rsidRPr="007045AA">
                <w:rPr>
                  <w:rFonts w:ascii="Times New Roman" w:eastAsia="Times New Roman" w:hAnsi="Times New Roman" w:cs="Times New Roman"/>
                  <w:color w:val="000000"/>
                  <w:sz w:val="20"/>
                  <w:szCs w:val="20"/>
                </w:rPr>
                <w:t>9/</w:t>
              </w:r>
            </w:ins>
            <w:ins w:id="228" w:author="Kyle Hoffman" w:date="2025-12-02T13:30:00Z" w16du:dateUtc="2025-12-02T18:30:00Z">
              <w:r w:rsidR="00DE01A2">
                <w:rPr>
                  <w:rFonts w:ascii="Times New Roman" w:eastAsia="Times New Roman" w:hAnsi="Times New Roman" w:cs="Times New Roman"/>
                  <w:color w:val="000000"/>
                  <w:sz w:val="20"/>
                  <w:szCs w:val="20"/>
                </w:rPr>
                <w:t>23</w:t>
              </w:r>
            </w:ins>
            <w:ins w:id="229" w:author="Kyle Hoffman" w:date="2025-12-02T13:07:00Z" w16du:dateUtc="2025-12-02T18:07:00Z">
              <w:r w:rsidRPr="007045AA">
                <w:rPr>
                  <w:rFonts w:ascii="Times New Roman" w:eastAsia="Times New Roman" w:hAnsi="Times New Roman" w:cs="Times New Roman"/>
                  <w:color w:val="000000"/>
                  <w:sz w:val="20"/>
                  <w:szCs w:val="20"/>
                </w:rPr>
                <w:t>/202</w:t>
              </w:r>
            </w:ins>
            <w:ins w:id="230" w:author="Kyle Hoffman" w:date="2025-12-02T13:30:00Z" w16du:dateUtc="2025-12-02T18:30:00Z">
              <w:r w:rsidR="00DE01A2">
                <w:rPr>
                  <w:rFonts w:ascii="Times New Roman" w:eastAsia="Times New Roman" w:hAnsi="Times New Roman" w:cs="Times New Roman"/>
                  <w:color w:val="000000"/>
                  <w:sz w:val="20"/>
                  <w:szCs w:val="20"/>
                </w:rPr>
                <w:t>5</w:t>
              </w:r>
            </w:ins>
          </w:p>
        </w:tc>
        <w:tc>
          <w:tcPr>
            <w:tcW w:w="919" w:type="pct"/>
            <w:tcBorders>
              <w:top w:val="nil"/>
              <w:left w:val="nil"/>
              <w:bottom w:val="nil"/>
              <w:right w:val="nil"/>
            </w:tcBorders>
            <w:noWrap/>
            <w:vAlign w:val="center"/>
            <w:hideMark/>
          </w:tcPr>
          <w:p w14:paraId="75AEC7F0" w14:textId="3144CE5D" w:rsidR="007A1BF1" w:rsidRPr="007045AA" w:rsidRDefault="00DE01A2" w:rsidP="00AC6CDB">
            <w:pPr>
              <w:spacing w:after="0" w:line="240" w:lineRule="auto"/>
              <w:jc w:val="center"/>
              <w:rPr>
                <w:ins w:id="231" w:author="Kyle Hoffman" w:date="2025-12-02T13:07:00Z" w16du:dateUtc="2025-12-02T18:07:00Z"/>
                <w:rFonts w:ascii="Times New Roman" w:eastAsia="Times New Roman" w:hAnsi="Times New Roman" w:cs="Times New Roman"/>
                <w:color w:val="000000"/>
                <w:sz w:val="20"/>
                <w:szCs w:val="20"/>
              </w:rPr>
            </w:pPr>
            <w:ins w:id="232" w:author="Kyle Hoffman" w:date="2025-12-02T13:30:00Z" w16du:dateUtc="2025-12-02T18:30:00Z">
              <w:r>
                <w:rPr>
                  <w:rFonts w:ascii="Times New Roman" w:eastAsia="Times New Roman" w:hAnsi="Times New Roman" w:cs="Times New Roman"/>
                  <w:color w:val="000000"/>
                  <w:sz w:val="20"/>
                  <w:szCs w:val="20"/>
                </w:rPr>
                <w:t>2</w:t>
              </w:r>
            </w:ins>
          </w:p>
        </w:tc>
        <w:tc>
          <w:tcPr>
            <w:tcW w:w="1341" w:type="pct"/>
            <w:tcBorders>
              <w:top w:val="nil"/>
              <w:left w:val="nil"/>
              <w:bottom w:val="nil"/>
              <w:right w:val="nil"/>
            </w:tcBorders>
            <w:noWrap/>
            <w:vAlign w:val="center"/>
            <w:hideMark/>
          </w:tcPr>
          <w:p w14:paraId="4D392D2F" w14:textId="77777777" w:rsidR="007A1BF1" w:rsidRPr="007045AA" w:rsidRDefault="007A1BF1" w:rsidP="00AC6CDB">
            <w:pPr>
              <w:spacing w:after="0" w:line="240" w:lineRule="auto"/>
              <w:jc w:val="center"/>
              <w:rPr>
                <w:ins w:id="233" w:author="Kyle Hoffman" w:date="2025-12-02T13:07:00Z" w16du:dateUtc="2025-12-02T18:07:00Z"/>
                <w:rFonts w:ascii="Times New Roman" w:eastAsia="Times New Roman" w:hAnsi="Times New Roman" w:cs="Times New Roman"/>
                <w:color w:val="000000"/>
                <w:sz w:val="20"/>
                <w:szCs w:val="20"/>
              </w:rPr>
            </w:pPr>
            <w:ins w:id="234" w:author="Kyle Hoffman" w:date="2025-12-02T13:07:00Z" w16du:dateUtc="2025-12-02T18:07:00Z">
              <w:r w:rsidRPr="007045AA">
                <w:rPr>
                  <w:rFonts w:ascii="Times New Roman" w:eastAsia="Times New Roman" w:hAnsi="Times New Roman" w:cs="Times New Roman"/>
                  <w:color w:val="000000"/>
                  <w:sz w:val="20"/>
                  <w:szCs w:val="20"/>
                </w:rPr>
                <w:t>5400</w:t>
              </w:r>
            </w:ins>
          </w:p>
        </w:tc>
        <w:tc>
          <w:tcPr>
            <w:tcW w:w="1659" w:type="pct"/>
            <w:tcBorders>
              <w:top w:val="nil"/>
              <w:left w:val="nil"/>
              <w:bottom w:val="nil"/>
              <w:right w:val="nil"/>
            </w:tcBorders>
            <w:noWrap/>
            <w:vAlign w:val="center"/>
            <w:hideMark/>
          </w:tcPr>
          <w:p w14:paraId="25874C9A" w14:textId="7B0C086D" w:rsidR="007A1BF1" w:rsidRPr="007045AA" w:rsidRDefault="00DE01A2" w:rsidP="00AC6CDB">
            <w:pPr>
              <w:spacing w:after="0" w:line="240" w:lineRule="auto"/>
              <w:jc w:val="center"/>
              <w:rPr>
                <w:ins w:id="235" w:author="Kyle Hoffman" w:date="2025-12-02T13:07:00Z" w16du:dateUtc="2025-12-02T18:07:00Z"/>
                <w:rFonts w:ascii="Times New Roman" w:eastAsia="Times New Roman" w:hAnsi="Times New Roman" w:cs="Times New Roman"/>
                <w:color w:val="000000"/>
                <w:sz w:val="20"/>
                <w:szCs w:val="20"/>
              </w:rPr>
            </w:pPr>
            <w:ins w:id="236" w:author="Kyle Hoffman" w:date="2025-12-02T13:32:00Z" w16du:dateUtc="2025-12-02T18:32:00Z">
              <w:r>
                <w:rPr>
                  <w:rFonts w:ascii="Times New Roman" w:eastAsia="Times New Roman" w:hAnsi="Times New Roman" w:cs="Times New Roman"/>
                  <w:color w:val="000000"/>
                  <w:sz w:val="20"/>
                  <w:szCs w:val="20"/>
                </w:rPr>
                <w:t>1.33</w:t>
              </w:r>
            </w:ins>
          </w:p>
        </w:tc>
      </w:tr>
      <w:tr w:rsidR="007A1BF1" w:rsidRPr="007045AA" w14:paraId="16CB5260" w14:textId="77777777" w:rsidTr="00AC6CDB">
        <w:trPr>
          <w:trHeight w:val="389"/>
          <w:ins w:id="237" w:author="Kyle Hoffman" w:date="2025-12-02T13:07:00Z" w16du:dateUtc="2025-12-02T18:07:00Z"/>
        </w:trPr>
        <w:tc>
          <w:tcPr>
            <w:tcW w:w="1081" w:type="pct"/>
            <w:tcBorders>
              <w:top w:val="nil"/>
              <w:left w:val="nil"/>
              <w:bottom w:val="nil"/>
              <w:right w:val="nil"/>
            </w:tcBorders>
            <w:noWrap/>
            <w:vAlign w:val="center"/>
            <w:hideMark/>
          </w:tcPr>
          <w:p w14:paraId="5738FE2B" w14:textId="1E7C9B68" w:rsidR="007A1BF1" w:rsidRPr="007045AA" w:rsidRDefault="007A1BF1" w:rsidP="00AC6CDB">
            <w:pPr>
              <w:spacing w:after="0" w:line="240" w:lineRule="auto"/>
              <w:jc w:val="center"/>
              <w:rPr>
                <w:ins w:id="238" w:author="Kyle Hoffman" w:date="2025-12-02T13:07:00Z" w16du:dateUtc="2025-12-02T18:07:00Z"/>
                <w:rFonts w:ascii="Times New Roman" w:eastAsia="Times New Roman" w:hAnsi="Times New Roman" w:cs="Times New Roman"/>
                <w:color w:val="000000"/>
                <w:sz w:val="20"/>
                <w:szCs w:val="20"/>
              </w:rPr>
            </w:pPr>
            <w:ins w:id="239" w:author="Kyle Hoffman" w:date="2025-12-02T13:07:00Z" w16du:dateUtc="2025-12-02T18:07:00Z">
              <w:r w:rsidRPr="007045AA">
                <w:rPr>
                  <w:rFonts w:ascii="Times New Roman" w:eastAsia="Times New Roman" w:hAnsi="Times New Roman" w:cs="Times New Roman"/>
                  <w:color w:val="000000"/>
                  <w:sz w:val="20"/>
                  <w:szCs w:val="20"/>
                </w:rPr>
                <w:t>10/14/202</w:t>
              </w:r>
            </w:ins>
            <w:ins w:id="240" w:author="Kyle Hoffman" w:date="2025-12-02T13:30:00Z" w16du:dateUtc="2025-12-02T18:30:00Z">
              <w:r w:rsidR="00DE01A2">
                <w:rPr>
                  <w:rFonts w:ascii="Times New Roman" w:eastAsia="Times New Roman" w:hAnsi="Times New Roman" w:cs="Times New Roman"/>
                  <w:color w:val="000000"/>
                  <w:sz w:val="20"/>
                  <w:szCs w:val="20"/>
                </w:rPr>
                <w:t>5</w:t>
              </w:r>
            </w:ins>
          </w:p>
        </w:tc>
        <w:tc>
          <w:tcPr>
            <w:tcW w:w="919" w:type="pct"/>
            <w:tcBorders>
              <w:top w:val="nil"/>
              <w:left w:val="nil"/>
              <w:bottom w:val="nil"/>
              <w:right w:val="nil"/>
            </w:tcBorders>
            <w:noWrap/>
            <w:vAlign w:val="center"/>
            <w:hideMark/>
          </w:tcPr>
          <w:p w14:paraId="407BA8EA" w14:textId="7AC140ED" w:rsidR="007A1BF1" w:rsidRPr="007045AA" w:rsidRDefault="00DE01A2" w:rsidP="00AC6CDB">
            <w:pPr>
              <w:spacing w:after="0" w:line="240" w:lineRule="auto"/>
              <w:jc w:val="center"/>
              <w:rPr>
                <w:ins w:id="241" w:author="Kyle Hoffman" w:date="2025-12-02T13:07:00Z" w16du:dateUtc="2025-12-02T18:07:00Z"/>
                <w:rFonts w:ascii="Times New Roman" w:eastAsia="Times New Roman" w:hAnsi="Times New Roman" w:cs="Times New Roman"/>
                <w:color w:val="000000"/>
                <w:sz w:val="20"/>
                <w:szCs w:val="20"/>
              </w:rPr>
            </w:pPr>
            <w:ins w:id="242" w:author="Kyle Hoffman" w:date="2025-12-02T13:31:00Z" w16du:dateUtc="2025-12-02T18:31:00Z">
              <w:r>
                <w:rPr>
                  <w:rFonts w:ascii="Times New Roman" w:eastAsia="Times New Roman" w:hAnsi="Times New Roman" w:cs="Times New Roman"/>
                  <w:color w:val="000000"/>
                  <w:sz w:val="20"/>
                  <w:szCs w:val="20"/>
                </w:rPr>
                <w:t>3</w:t>
              </w:r>
            </w:ins>
          </w:p>
        </w:tc>
        <w:tc>
          <w:tcPr>
            <w:tcW w:w="1341" w:type="pct"/>
            <w:tcBorders>
              <w:top w:val="nil"/>
              <w:left w:val="nil"/>
              <w:bottom w:val="nil"/>
              <w:right w:val="nil"/>
            </w:tcBorders>
            <w:noWrap/>
            <w:vAlign w:val="center"/>
            <w:hideMark/>
          </w:tcPr>
          <w:p w14:paraId="630BE50F" w14:textId="77777777" w:rsidR="007A1BF1" w:rsidRPr="007045AA" w:rsidRDefault="007A1BF1" w:rsidP="00AC6CDB">
            <w:pPr>
              <w:spacing w:after="0" w:line="240" w:lineRule="auto"/>
              <w:jc w:val="center"/>
              <w:rPr>
                <w:ins w:id="243" w:author="Kyle Hoffman" w:date="2025-12-02T13:07:00Z" w16du:dateUtc="2025-12-02T18:07:00Z"/>
                <w:rFonts w:ascii="Times New Roman" w:eastAsia="Times New Roman" w:hAnsi="Times New Roman" w:cs="Times New Roman"/>
                <w:color w:val="000000"/>
                <w:sz w:val="20"/>
                <w:szCs w:val="20"/>
              </w:rPr>
            </w:pPr>
            <w:ins w:id="244" w:author="Kyle Hoffman" w:date="2025-12-02T13:07:00Z" w16du:dateUtc="2025-12-02T18:07:00Z">
              <w:r w:rsidRPr="007045AA">
                <w:rPr>
                  <w:rFonts w:ascii="Times New Roman" w:eastAsia="Times New Roman" w:hAnsi="Times New Roman" w:cs="Times New Roman"/>
                  <w:color w:val="000000"/>
                  <w:sz w:val="20"/>
                  <w:szCs w:val="20"/>
                </w:rPr>
                <w:t>5400</w:t>
              </w:r>
            </w:ins>
          </w:p>
        </w:tc>
        <w:tc>
          <w:tcPr>
            <w:tcW w:w="1659" w:type="pct"/>
            <w:tcBorders>
              <w:top w:val="nil"/>
              <w:left w:val="nil"/>
              <w:bottom w:val="nil"/>
              <w:right w:val="nil"/>
            </w:tcBorders>
            <w:noWrap/>
            <w:vAlign w:val="center"/>
            <w:hideMark/>
          </w:tcPr>
          <w:p w14:paraId="5A5F584C" w14:textId="2CC3EADC" w:rsidR="007A1BF1" w:rsidRPr="007045AA" w:rsidRDefault="007A1BF1" w:rsidP="00AC6CDB">
            <w:pPr>
              <w:spacing w:after="0" w:line="240" w:lineRule="auto"/>
              <w:jc w:val="center"/>
              <w:rPr>
                <w:ins w:id="245" w:author="Kyle Hoffman" w:date="2025-12-02T13:07:00Z" w16du:dateUtc="2025-12-02T18:07:00Z"/>
                <w:rFonts w:ascii="Times New Roman" w:eastAsia="Times New Roman" w:hAnsi="Times New Roman" w:cs="Times New Roman"/>
                <w:color w:val="000000"/>
                <w:sz w:val="20"/>
                <w:szCs w:val="20"/>
              </w:rPr>
            </w:pPr>
            <w:ins w:id="246" w:author="Kyle Hoffman" w:date="2025-12-02T13:07:00Z" w16du:dateUtc="2025-12-02T18:07:00Z">
              <w:r>
                <w:rPr>
                  <w:rFonts w:ascii="Times New Roman" w:eastAsia="Times New Roman" w:hAnsi="Times New Roman" w:cs="Times New Roman"/>
                  <w:color w:val="000000"/>
                  <w:sz w:val="20"/>
                  <w:szCs w:val="20"/>
                </w:rPr>
                <w:t>2.</w:t>
              </w:r>
            </w:ins>
            <w:ins w:id="247" w:author="Kyle Hoffman" w:date="2025-12-02T13:32:00Z" w16du:dateUtc="2025-12-02T18:32:00Z">
              <w:r w:rsidR="00DE01A2">
                <w:rPr>
                  <w:rFonts w:ascii="Times New Roman" w:eastAsia="Times New Roman" w:hAnsi="Times New Roman" w:cs="Times New Roman"/>
                  <w:color w:val="000000"/>
                  <w:sz w:val="20"/>
                  <w:szCs w:val="20"/>
                </w:rPr>
                <w:t>00</w:t>
              </w:r>
            </w:ins>
          </w:p>
        </w:tc>
      </w:tr>
      <w:tr w:rsidR="007A1BF1" w:rsidRPr="007045AA" w14:paraId="6417C66E" w14:textId="77777777" w:rsidTr="00AC6CDB">
        <w:trPr>
          <w:trHeight w:val="389"/>
          <w:ins w:id="248" w:author="Kyle Hoffman" w:date="2025-12-02T13:07:00Z" w16du:dateUtc="2025-12-02T18:07:00Z"/>
        </w:trPr>
        <w:tc>
          <w:tcPr>
            <w:tcW w:w="1081" w:type="pct"/>
            <w:tcBorders>
              <w:top w:val="nil"/>
              <w:left w:val="nil"/>
              <w:bottom w:val="single" w:sz="4" w:space="0" w:color="auto"/>
              <w:right w:val="nil"/>
            </w:tcBorders>
            <w:noWrap/>
            <w:vAlign w:val="center"/>
            <w:hideMark/>
          </w:tcPr>
          <w:p w14:paraId="1123DC88" w14:textId="01BEE7E1" w:rsidR="007A1BF1" w:rsidRPr="007045AA" w:rsidRDefault="007A1BF1" w:rsidP="00AC6CDB">
            <w:pPr>
              <w:spacing w:after="0" w:line="240" w:lineRule="auto"/>
              <w:jc w:val="center"/>
              <w:rPr>
                <w:ins w:id="249" w:author="Kyle Hoffman" w:date="2025-12-02T13:07:00Z" w16du:dateUtc="2025-12-02T18:07:00Z"/>
                <w:rFonts w:ascii="Times New Roman" w:eastAsia="Times New Roman" w:hAnsi="Times New Roman" w:cs="Times New Roman"/>
                <w:color w:val="000000"/>
                <w:sz w:val="20"/>
                <w:szCs w:val="20"/>
              </w:rPr>
            </w:pPr>
            <w:ins w:id="250" w:author="Kyle Hoffman" w:date="2025-12-02T13:07:00Z" w16du:dateUtc="2025-12-02T18:07:00Z">
              <w:r w:rsidRPr="007045AA">
                <w:rPr>
                  <w:rFonts w:ascii="Times New Roman" w:eastAsia="Times New Roman" w:hAnsi="Times New Roman" w:cs="Times New Roman"/>
                  <w:color w:val="000000"/>
                  <w:sz w:val="20"/>
                  <w:szCs w:val="20"/>
                </w:rPr>
                <w:t>10/</w:t>
              </w:r>
            </w:ins>
            <w:ins w:id="251" w:author="Kyle Hoffman" w:date="2025-12-02T13:30:00Z" w16du:dateUtc="2025-12-02T18:30:00Z">
              <w:r w:rsidR="00DE01A2">
                <w:rPr>
                  <w:rFonts w:ascii="Times New Roman" w:eastAsia="Times New Roman" w:hAnsi="Times New Roman" w:cs="Times New Roman"/>
                  <w:color w:val="000000"/>
                  <w:sz w:val="20"/>
                  <w:szCs w:val="20"/>
                </w:rPr>
                <w:t>30</w:t>
              </w:r>
            </w:ins>
            <w:ins w:id="252" w:author="Kyle Hoffman" w:date="2025-12-02T13:07:00Z" w16du:dateUtc="2025-12-02T18:07:00Z">
              <w:r w:rsidRPr="007045AA">
                <w:rPr>
                  <w:rFonts w:ascii="Times New Roman" w:eastAsia="Times New Roman" w:hAnsi="Times New Roman" w:cs="Times New Roman"/>
                  <w:color w:val="000000"/>
                  <w:sz w:val="20"/>
                  <w:szCs w:val="20"/>
                </w:rPr>
                <w:t>/202</w:t>
              </w:r>
            </w:ins>
            <w:ins w:id="253" w:author="Kyle Hoffman" w:date="2025-12-02T13:30:00Z" w16du:dateUtc="2025-12-02T18:30:00Z">
              <w:r w:rsidR="00DE01A2">
                <w:rPr>
                  <w:rFonts w:ascii="Times New Roman" w:eastAsia="Times New Roman" w:hAnsi="Times New Roman" w:cs="Times New Roman"/>
                  <w:color w:val="000000"/>
                  <w:sz w:val="20"/>
                  <w:szCs w:val="20"/>
                </w:rPr>
                <w:t>5</w:t>
              </w:r>
            </w:ins>
          </w:p>
        </w:tc>
        <w:tc>
          <w:tcPr>
            <w:tcW w:w="919" w:type="pct"/>
            <w:tcBorders>
              <w:top w:val="nil"/>
              <w:left w:val="nil"/>
              <w:bottom w:val="single" w:sz="4" w:space="0" w:color="auto"/>
              <w:right w:val="nil"/>
            </w:tcBorders>
            <w:noWrap/>
            <w:vAlign w:val="center"/>
            <w:hideMark/>
          </w:tcPr>
          <w:p w14:paraId="27D014F7" w14:textId="43C7ADE2" w:rsidR="007A1BF1" w:rsidRPr="007045AA" w:rsidRDefault="00DE01A2" w:rsidP="00AC6CDB">
            <w:pPr>
              <w:spacing w:after="0" w:line="240" w:lineRule="auto"/>
              <w:jc w:val="center"/>
              <w:rPr>
                <w:ins w:id="254" w:author="Kyle Hoffman" w:date="2025-12-02T13:07:00Z" w16du:dateUtc="2025-12-02T18:07:00Z"/>
                <w:rFonts w:ascii="Times New Roman" w:eastAsia="Times New Roman" w:hAnsi="Times New Roman" w:cs="Times New Roman"/>
                <w:color w:val="000000"/>
                <w:sz w:val="20"/>
                <w:szCs w:val="20"/>
              </w:rPr>
            </w:pPr>
            <w:ins w:id="255" w:author="Kyle Hoffman" w:date="2025-12-02T13:31:00Z" w16du:dateUtc="2025-12-02T18:31:00Z">
              <w:r>
                <w:rPr>
                  <w:rFonts w:ascii="Times New Roman" w:eastAsia="Times New Roman" w:hAnsi="Times New Roman" w:cs="Times New Roman"/>
                  <w:color w:val="000000"/>
                  <w:sz w:val="20"/>
                  <w:szCs w:val="20"/>
                </w:rPr>
                <w:t>3</w:t>
              </w:r>
            </w:ins>
          </w:p>
        </w:tc>
        <w:tc>
          <w:tcPr>
            <w:tcW w:w="1341" w:type="pct"/>
            <w:tcBorders>
              <w:top w:val="nil"/>
              <w:left w:val="nil"/>
              <w:bottom w:val="single" w:sz="4" w:space="0" w:color="auto"/>
              <w:right w:val="nil"/>
            </w:tcBorders>
            <w:noWrap/>
            <w:vAlign w:val="center"/>
            <w:hideMark/>
          </w:tcPr>
          <w:p w14:paraId="74C10D1C" w14:textId="77777777" w:rsidR="007A1BF1" w:rsidRPr="007045AA" w:rsidRDefault="007A1BF1" w:rsidP="00AC6CDB">
            <w:pPr>
              <w:spacing w:after="0" w:line="240" w:lineRule="auto"/>
              <w:jc w:val="center"/>
              <w:rPr>
                <w:ins w:id="256" w:author="Kyle Hoffman" w:date="2025-12-02T13:07:00Z" w16du:dateUtc="2025-12-02T18:07:00Z"/>
                <w:rFonts w:ascii="Times New Roman" w:eastAsia="Times New Roman" w:hAnsi="Times New Roman" w:cs="Times New Roman"/>
                <w:color w:val="000000"/>
                <w:sz w:val="20"/>
                <w:szCs w:val="20"/>
              </w:rPr>
            </w:pPr>
            <w:ins w:id="257" w:author="Kyle Hoffman" w:date="2025-12-02T13:07:00Z" w16du:dateUtc="2025-12-02T18:07:00Z">
              <w:r w:rsidRPr="007045AA">
                <w:rPr>
                  <w:rFonts w:ascii="Times New Roman" w:eastAsia="Times New Roman" w:hAnsi="Times New Roman" w:cs="Times New Roman"/>
                  <w:color w:val="000000"/>
                  <w:sz w:val="20"/>
                  <w:szCs w:val="20"/>
                </w:rPr>
                <w:t>5400</w:t>
              </w:r>
            </w:ins>
          </w:p>
        </w:tc>
        <w:tc>
          <w:tcPr>
            <w:tcW w:w="1659" w:type="pct"/>
            <w:tcBorders>
              <w:top w:val="nil"/>
              <w:left w:val="nil"/>
              <w:bottom w:val="single" w:sz="4" w:space="0" w:color="auto"/>
              <w:right w:val="nil"/>
            </w:tcBorders>
            <w:noWrap/>
            <w:vAlign w:val="center"/>
            <w:hideMark/>
          </w:tcPr>
          <w:p w14:paraId="2D20F305" w14:textId="207743E4" w:rsidR="007A1BF1" w:rsidRPr="007045AA" w:rsidRDefault="00DE01A2" w:rsidP="00AC6CDB">
            <w:pPr>
              <w:spacing w:after="0" w:line="240" w:lineRule="auto"/>
              <w:jc w:val="center"/>
              <w:rPr>
                <w:ins w:id="258" w:author="Kyle Hoffman" w:date="2025-12-02T13:07:00Z" w16du:dateUtc="2025-12-02T18:07:00Z"/>
                <w:rFonts w:ascii="Times New Roman" w:eastAsia="Times New Roman" w:hAnsi="Times New Roman" w:cs="Times New Roman"/>
                <w:color w:val="000000"/>
                <w:sz w:val="20"/>
                <w:szCs w:val="20"/>
              </w:rPr>
            </w:pPr>
            <w:ins w:id="259" w:author="Kyle Hoffman" w:date="2025-12-02T13:32:00Z" w16du:dateUtc="2025-12-02T18:32:00Z">
              <w:r>
                <w:rPr>
                  <w:rFonts w:ascii="Times New Roman" w:eastAsia="Times New Roman" w:hAnsi="Times New Roman" w:cs="Times New Roman"/>
                  <w:color w:val="000000"/>
                  <w:sz w:val="20"/>
                  <w:szCs w:val="20"/>
                </w:rPr>
                <w:t>2.00</w:t>
              </w:r>
            </w:ins>
          </w:p>
        </w:tc>
      </w:tr>
      <w:tr w:rsidR="007A1BF1" w:rsidRPr="007045AA" w14:paraId="5D194152" w14:textId="77777777" w:rsidTr="00AC6CDB">
        <w:trPr>
          <w:trHeight w:val="389"/>
          <w:ins w:id="260" w:author="Kyle Hoffman" w:date="2025-12-02T13:07:00Z" w16du:dateUtc="2025-12-02T18:07:00Z"/>
        </w:trPr>
        <w:tc>
          <w:tcPr>
            <w:tcW w:w="1081" w:type="pct"/>
            <w:tcBorders>
              <w:top w:val="nil"/>
              <w:left w:val="nil"/>
              <w:bottom w:val="nil"/>
              <w:right w:val="nil"/>
            </w:tcBorders>
            <w:noWrap/>
            <w:vAlign w:val="center"/>
            <w:hideMark/>
          </w:tcPr>
          <w:p w14:paraId="7F244BF7" w14:textId="77777777" w:rsidR="007A1BF1" w:rsidRPr="00493DDB" w:rsidRDefault="007A1BF1" w:rsidP="00AC6CDB">
            <w:pPr>
              <w:spacing w:after="0" w:line="240" w:lineRule="auto"/>
              <w:jc w:val="center"/>
              <w:rPr>
                <w:ins w:id="261" w:author="Kyle Hoffman" w:date="2025-12-02T13:07:00Z" w16du:dateUtc="2025-12-02T18:07:00Z"/>
                <w:rFonts w:ascii="Times New Roman" w:eastAsia="Times New Roman" w:hAnsi="Times New Roman" w:cs="Times New Roman"/>
                <w:color w:val="000000"/>
                <w:sz w:val="20"/>
                <w:szCs w:val="20"/>
              </w:rPr>
            </w:pPr>
            <w:ins w:id="262" w:author="Kyle Hoffman" w:date="2025-12-02T13:07:00Z" w16du:dateUtc="2025-12-02T18:07:00Z">
              <w:r w:rsidRPr="00493DDB">
                <w:rPr>
                  <w:rFonts w:ascii="Times New Roman" w:eastAsia="Times New Roman" w:hAnsi="Times New Roman" w:cs="Times New Roman"/>
                  <w:color w:val="000000"/>
                  <w:sz w:val="20"/>
                  <w:szCs w:val="20"/>
                </w:rPr>
                <w:t>Totals</w:t>
              </w:r>
            </w:ins>
          </w:p>
        </w:tc>
        <w:tc>
          <w:tcPr>
            <w:tcW w:w="919" w:type="pct"/>
            <w:tcBorders>
              <w:top w:val="nil"/>
              <w:left w:val="nil"/>
              <w:bottom w:val="nil"/>
              <w:right w:val="nil"/>
            </w:tcBorders>
            <w:noWrap/>
            <w:vAlign w:val="center"/>
            <w:hideMark/>
          </w:tcPr>
          <w:p w14:paraId="2E83330D" w14:textId="77777777" w:rsidR="007A1BF1" w:rsidRPr="007045AA" w:rsidRDefault="007A1BF1" w:rsidP="00AC6CDB">
            <w:pPr>
              <w:spacing w:after="0" w:line="240" w:lineRule="auto"/>
              <w:jc w:val="center"/>
              <w:rPr>
                <w:ins w:id="263" w:author="Kyle Hoffman" w:date="2025-12-02T13:07:00Z" w16du:dateUtc="2025-12-02T18:07:00Z"/>
                <w:rFonts w:ascii="Times New Roman" w:eastAsia="Times New Roman" w:hAnsi="Times New Roman" w:cs="Times New Roman"/>
                <w:color w:val="000000"/>
                <w:sz w:val="20"/>
                <w:szCs w:val="20"/>
              </w:rPr>
            </w:pPr>
            <w:ins w:id="264" w:author="Kyle Hoffman" w:date="2025-12-02T13:07:00Z" w16du:dateUtc="2025-12-02T18:07:00Z">
              <w:r w:rsidRPr="007045AA">
                <w:rPr>
                  <w:rFonts w:ascii="Times New Roman" w:eastAsia="Times New Roman" w:hAnsi="Times New Roman" w:cs="Times New Roman"/>
                  <w:color w:val="000000"/>
                  <w:sz w:val="20"/>
                  <w:szCs w:val="20"/>
                </w:rPr>
                <w:t>15</w:t>
              </w:r>
            </w:ins>
          </w:p>
        </w:tc>
        <w:tc>
          <w:tcPr>
            <w:tcW w:w="1341" w:type="pct"/>
            <w:tcBorders>
              <w:top w:val="nil"/>
              <w:left w:val="nil"/>
              <w:bottom w:val="nil"/>
              <w:right w:val="nil"/>
            </w:tcBorders>
            <w:noWrap/>
            <w:vAlign w:val="center"/>
            <w:hideMark/>
          </w:tcPr>
          <w:p w14:paraId="7A4A37FC" w14:textId="77777777" w:rsidR="007A1BF1" w:rsidRPr="007045AA" w:rsidRDefault="007A1BF1" w:rsidP="00AC6CDB">
            <w:pPr>
              <w:spacing w:after="0" w:line="240" w:lineRule="auto"/>
              <w:jc w:val="center"/>
              <w:rPr>
                <w:ins w:id="265" w:author="Kyle Hoffman" w:date="2025-12-02T13:07:00Z" w16du:dateUtc="2025-12-02T18:07:00Z"/>
                <w:rFonts w:ascii="Times New Roman" w:eastAsia="Times New Roman" w:hAnsi="Times New Roman" w:cs="Times New Roman"/>
                <w:color w:val="000000"/>
                <w:sz w:val="20"/>
                <w:szCs w:val="20"/>
              </w:rPr>
            </w:pPr>
            <w:ins w:id="266" w:author="Kyle Hoffman" w:date="2025-12-02T13:07:00Z" w16du:dateUtc="2025-12-02T18:07:00Z">
              <w:r w:rsidRPr="007045AA">
                <w:rPr>
                  <w:rFonts w:ascii="Times New Roman" w:eastAsia="Times New Roman" w:hAnsi="Times New Roman" w:cs="Times New Roman"/>
                  <w:color w:val="000000"/>
                  <w:sz w:val="20"/>
                  <w:szCs w:val="20"/>
                </w:rPr>
                <w:t>34200</w:t>
              </w:r>
            </w:ins>
          </w:p>
        </w:tc>
        <w:tc>
          <w:tcPr>
            <w:tcW w:w="1659" w:type="pct"/>
            <w:tcBorders>
              <w:top w:val="nil"/>
              <w:left w:val="nil"/>
              <w:bottom w:val="nil"/>
              <w:right w:val="nil"/>
            </w:tcBorders>
            <w:noWrap/>
            <w:vAlign w:val="center"/>
            <w:hideMark/>
          </w:tcPr>
          <w:p w14:paraId="0C52BC94" w14:textId="77777777" w:rsidR="007A1BF1" w:rsidRPr="007045AA" w:rsidRDefault="007A1BF1" w:rsidP="00AC6CDB">
            <w:pPr>
              <w:spacing w:after="0" w:line="240" w:lineRule="auto"/>
              <w:jc w:val="center"/>
              <w:rPr>
                <w:ins w:id="267" w:author="Kyle Hoffman" w:date="2025-12-02T13:07:00Z" w16du:dateUtc="2025-12-02T18:07:00Z"/>
                <w:rFonts w:ascii="Times New Roman" w:eastAsia="Times New Roman" w:hAnsi="Times New Roman" w:cs="Times New Roman"/>
                <w:color w:val="000000"/>
                <w:sz w:val="20"/>
                <w:szCs w:val="20"/>
              </w:rPr>
            </w:pPr>
            <w:ins w:id="268" w:author="Kyle Hoffman" w:date="2025-12-02T13:07:00Z" w16du:dateUtc="2025-12-02T18:07:00Z">
              <w:r>
                <w:rPr>
                  <w:rFonts w:ascii="Times New Roman" w:eastAsia="Times New Roman" w:hAnsi="Times New Roman" w:cs="Times New Roman"/>
                  <w:color w:val="000000"/>
                  <w:sz w:val="20"/>
                  <w:szCs w:val="20"/>
                </w:rPr>
                <w:t>1.67</w:t>
              </w:r>
            </w:ins>
          </w:p>
        </w:tc>
      </w:tr>
    </w:tbl>
    <w:p w14:paraId="2CEBD28A" w14:textId="77777777" w:rsidR="007A1BF1" w:rsidRDefault="007A1BF1" w:rsidP="007A1BF1">
      <w:pPr>
        <w:spacing w:line="360" w:lineRule="auto"/>
        <w:rPr>
          <w:ins w:id="269" w:author="Kyle Hoffman" w:date="2025-12-02T13:07:00Z" w16du:dateUtc="2025-12-02T18:07:00Z"/>
          <w:rFonts w:ascii="Times New Roman" w:hAnsi="Times New Roman" w:cs="Times New Roman"/>
          <w:sz w:val="20"/>
          <w:szCs w:val="20"/>
        </w:rPr>
      </w:pPr>
    </w:p>
    <w:p w14:paraId="6DF8B340" w14:textId="77777777" w:rsidR="007A1BF1" w:rsidRPr="00493DDB" w:rsidRDefault="007A1BF1" w:rsidP="007A1BF1">
      <w:pPr>
        <w:spacing w:line="360" w:lineRule="auto"/>
        <w:contextualSpacing/>
        <w:jc w:val="both"/>
        <w:rPr>
          <w:ins w:id="270" w:author="Kyle Hoffman" w:date="2025-12-02T13:07:00Z" w16du:dateUtc="2025-12-02T18:07:00Z"/>
          <w:rFonts w:ascii="Times New Roman" w:hAnsi="Times New Roman" w:cs="Times New Roman"/>
        </w:rPr>
      </w:pPr>
      <w:ins w:id="271" w:author="Kyle Hoffman" w:date="2025-12-02T13:07:00Z" w16du:dateUtc="2025-12-02T18:07:00Z">
        <w:r w:rsidRPr="00493DDB">
          <w:rPr>
            <w:rFonts w:ascii="Times New Roman" w:hAnsi="Times New Roman" w:cs="Times New Roman"/>
          </w:rPr>
          <w:t xml:space="preserve">Edisto River </w:t>
        </w:r>
      </w:ins>
    </w:p>
    <w:p w14:paraId="79018426" w14:textId="7B7539AD" w:rsidR="007A1BF1" w:rsidRPr="00427499" w:rsidRDefault="00CD2DAB" w:rsidP="00D13F62">
      <w:pPr>
        <w:spacing w:after="0" w:line="360" w:lineRule="auto"/>
        <w:contextualSpacing/>
        <w:jc w:val="both"/>
        <w:rPr>
          <w:ins w:id="272" w:author="Kyle Hoffman" w:date="2025-12-02T13:07:00Z" w16du:dateUtc="2025-12-02T18:07:00Z"/>
          <w:rFonts w:ascii="Times New Roman" w:hAnsi="Times New Roman" w:cs="Times New Roman"/>
        </w:rPr>
        <w:pPrChange w:id="273" w:author="Kyle Hoffman" w:date="2025-12-02T14:02:00Z" w16du:dateUtc="2025-12-02T19:02:00Z">
          <w:pPr>
            <w:spacing w:line="360" w:lineRule="auto"/>
            <w:contextualSpacing/>
            <w:jc w:val="both"/>
          </w:pPr>
        </w:pPrChange>
      </w:pPr>
      <w:ins w:id="274" w:author="Kyle Hoffman" w:date="2025-12-02T13:53:00Z" w16du:dateUtc="2025-12-02T18:53:00Z">
        <w:r w:rsidRPr="00B760A6">
          <w:rPr>
            <w:rFonts w:ascii="Times New Roman" w:hAnsi="Times New Roman" w:cs="Times New Roman"/>
          </w:rPr>
          <w:t xml:space="preserve">As part of requirements for the SC’s shad fisheries sustainability plan, </w:t>
        </w:r>
        <w:r>
          <w:rPr>
            <w:rFonts w:ascii="Times New Roman" w:hAnsi="Times New Roman" w:cs="Times New Roman"/>
          </w:rPr>
          <w:t xml:space="preserve">juvenile American shad monitoring occurred in </w:t>
        </w:r>
        <w:r w:rsidRPr="00B760A6">
          <w:rPr>
            <w:rFonts w:ascii="Times New Roman" w:hAnsi="Times New Roman" w:cs="Times New Roman"/>
          </w:rPr>
          <w:t xml:space="preserve">the </w:t>
        </w:r>
      </w:ins>
      <w:ins w:id="275" w:author="Kyle Hoffman" w:date="2025-12-02T13:54:00Z" w16du:dateUtc="2025-12-02T18:54:00Z">
        <w:r>
          <w:rPr>
            <w:rFonts w:ascii="Times New Roman" w:hAnsi="Times New Roman" w:cs="Times New Roman"/>
          </w:rPr>
          <w:t>Edisto</w:t>
        </w:r>
      </w:ins>
      <w:ins w:id="276" w:author="Kyle Hoffman" w:date="2025-12-02T13:53:00Z" w16du:dateUtc="2025-12-02T18:53:00Z">
        <w:r w:rsidRPr="00B760A6">
          <w:rPr>
            <w:rFonts w:ascii="Times New Roman" w:hAnsi="Times New Roman" w:cs="Times New Roman"/>
          </w:rPr>
          <w:t xml:space="preserve"> River </w:t>
        </w:r>
        <w:r>
          <w:rPr>
            <w:rFonts w:ascii="Times New Roman" w:hAnsi="Times New Roman" w:cs="Times New Roman"/>
          </w:rPr>
          <w:t xml:space="preserve">in 2025. Juvenile shad were collected from August </w:t>
        </w:r>
      </w:ins>
      <w:ins w:id="277" w:author="Kyle Hoffman" w:date="2025-12-02T13:54:00Z" w16du:dateUtc="2025-12-02T18:54:00Z">
        <w:r>
          <w:rPr>
            <w:rFonts w:ascii="Times New Roman" w:hAnsi="Times New Roman" w:cs="Times New Roman"/>
          </w:rPr>
          <w:t>5</w:t>
        </w:r>
      </w:ins>
      <w:ins w:id="278" w:author="Kyle Hoffman" w:date="2025-12-02T13:53:00Z" w16du:dateUtc="2025-12-02T18:53:00Z">
        <w:r>
          <w:rPr>
            <w:rFonts w:ascii="Times New Roman" w:hAnsi="Times New Roman" w:cs="Times New Roman"/>
          </w:rPr>
          <w:t xml:space="preserve"> through </w:t>
        </w:r>
      </w:ins>
      <w:ins w:id="279" w:author="Kyle Hoffman" w:date="2025-12-02T13:54:00Z" w16du:dateUtc="2025-12-02T18:54:00Z">
        <w:r>
          <w:rPr>
            <w:rFonts w:ascii="Times New Roman" w:hAnsi="Times New Roman" w:cs="Times New Roman"/>
          </w:rPr>
          <w:t>September</w:t>
        </w:r>
      </w:ins>
      <w:ins w:id="280" w:author="Kyle Hoffman" w:date="2025-12-02T13:53:00Z" w16du:dateUtc="2025-12-02T18:53:00Z">
        <w:r>
          <w:rPr>
            <w:rFonts w:ascii="Times New Roman" w:hAnsi="Times New Roman" w:cs="Times New Roman"/>
          </w:rPr>
          <w:t xml:space="preserve"> </w:t>
        </w:r>
      </w:ins>
      <w:ins w:id="281" w:author="Kyle Hoffman" w:date="2025-12-02T13:54:00Z" w16du:dateUtc="2025-12-02T18:54:00Z">
        <w:r>
          <w:rPr>
            <w:rFonts w:ascii="Times New Roman" w:hAnsi="Times New Roman" w:cs="Times New Roman"/>
          </w:rPr>
          <w:t>1</w:t>
        </w:r>
      </w:ins>
      <w:ins w:id="282" w:author="Kyle Hoffman" w:date="2025-12-02T13:53:00Z" w16du:dateUtc="2025-12-02T18:53:00Z">
        <w:r>
          <w:rPr>
            <w:rFonts w:ascii="Times New Roman" w:hAnsi="Times New Roman" w:cs="Times New Roman"/>
          </w:rPr>
          <w:t>0, 2025. In total, 1</w:t>
        </w:r>
      </w:ins>
      <w:ins w:id="283" w:author="Kyle Hoffman" w:date="2025-12-02T13:54:00Z" w16du:dateUtc="2025-12-02T18:54:00Z">
        <w:r>
          <w:rPr>
            <w:rFonts w:ascii="Times New Roman" w:hAnsi="Times New Roman" w:cs="Times New Roman"/>
          </w:rPr>
          <w:t>18</w:t>
        </w:r>
      </w:ins>
      <w:ins w:id="284" w:author="Kyle Hoffman" w:date="2025-12-02T13:53:00Z" w16du:dateUtc="2025-12-02T18:53:00Z">
        <w:r>
          <w:rPr>
            <w:rFonts w:ascii="Times New Roman" w:hAnsi="Times New Roman" w:cs="Times New Roman"/>
          </w:rPr>
          <w:t xml:space="preserve"> </w:t>
        </w:r>
        <w:r w:rsidRPr="00B760A6">
          <w:rPr>
            <w:rFonts w:ascii="Times New Roman" w:hAnsi="Times New Roman" w:cs="Times New Roman"/>
          </w:rPr>
          <w:t xml:space="preserve">juvenile American shad were collected </w:t>
        </w:r>
        <w:r>
          <w:rPr>
            <w:rFonts w:ascii="Times New Roman" w:hAnsi="Times New Roman" w:cs="Times New Roman"/>
          </w:rPr>
          <w:t xml:space="preserve">from </w:t>
        </w:r>
      </w:ins>
      <w:ins w:id="285" w:author="Kyle Hoffman" w:date="2025-12-02T13:54:00Z" w16du:dateUtc="2025-12-02T18:54:00Z">
        <w:r>
          <w:rPr>
            <w:rFonts w:ascii="Times New Roman" w:hAnsi="Times New Roman" w:cs="Times New Roman"/>
          </w:rPr>
          <w:t>25</w:t>
        </w:r>
      </w:ins>
      <w:ins w:id="286" w:author="Kyle Hoffman" w:date="2025-12-02T13:53:00Z" w16du:dateUtc="2025-12-02T18:53:00Z">
        <w:r>
          <w:rPr>
            <w:rFonts w:ascii="Times New Roman" w:hAnsi="Times New Roman" w:cs="Times New Roman"/>
          </w:rPr>
          <w:t xml:space="preserve">,200 seconds of electrofishing time, with </w:t>
        </w:r>
      </w:ins>
      <w:ins w:id="287" w:author="Kyle Hoffman" w:date="2025-12-02T13:56:00Z" w16du:dateUtc="2025-12-02T18:56:00Z">
        <w:r>
          <w:rPr>
            <w:rFonts w:ascii="Times New Roman" w:hAnsi="Times New Roman" w:cs="Times New Roman"/>
          </w:rPr>
          <w:t>catchability increasing</w:t>
        </w:r>
      </w:ins>
      <w:ins w:id="288" w:author="Kyle Hoffman" w:date="2025-12-02T14:01:00Z" w16du:dateUtc="2025-12-02T19:01:00Z">
        <w:r>
          <w:rPr>
            <w:rFonts w:ascii="Times New Roman" w:hAnsi="Times New Roman" w:cs="Times New Roman"/>
          </w:rPr>
          <w:t>, maintaining, then</w:t>
        </w:r>
      </w:ins>
      <w:ins w:id="289" w:author="Kyle Hoffman" w:date="2025-12-02T13:56:00Z" w16du:dateUtc="2025-12-02T18:56:00Z">
        <w:r>
          <w:rPr>
            <w:rFonts w:ascii="Times New Roman" w:hAnsi="Times New Roman" w:cs="Times New Roman"/>
          </w:rPr>
          <w:t xml:space="preserve"> decreasing through the sampling period</w:t>
        </w:r>
      </w:ins>
      <w:ins w:id="290" w:author="Kyle Hoffman" w:date="2025-12-02T13:53:00Z" w16du:dateUtc="2025-12-02T18:53:00Z">
        <w:r>
          <w:rPr>
            <w:rFonts w:ascii="Times New Roman" w:hAnsi="Times New Roman" w:cs="Times New Roman"/>
          </w:rPr>
          <w:t xml:space="preserve">. </w:t>
        </w:r>
      </w:ins>
      <w:ins w:id="291" w:author="Kyle Hoffman" w:date="2025-12-02T13:58:00Z" w16du:dateUtc="2025-12-02T18:58:00Z">
        <w:r>
          <w:rPr>
            <w:rFonts w:ascii="Times New Roman" w:hAnsi="Times New Roman" w:cs="Times New Roman"/>
          </w:rPr>
          <w:t>S</w:t>
        </w:r>
      </w:ins>
      <w:ins w:id="292" w:author="Kyle Hoffman" w:date="2025-12-02T13:57:00Z" w16du:dateUtc="2025-12-02T18:57:00Z">
        <w:r>
          <w:rPr>
            <w:rFonts w:ascii="Times New Roman" w:hAnsi="Times New Roman" w:cs="Times New Roman"/>
          </w:rPr>
          <w:t xml:space="preserve">ampling was discontinued early due to the federal government shutdown in October, </w:t>
        </w:r>
      </w:ins>
      <w:ins w:id="293" w:author="Kyle Hoffman" w:date="2025-12-02T13:59:00Z" w16du:dateUtc="2025-12-02T18:59:00Z">
        <w:r>
          <w:rPr>
            <w:rFonts w:ascii="Times New Roman" w:hAnsi="Times New Roman" w:cs="Times New Roman"/>
          </w:rPr>
          <w:t>so within-season catch trends may be artificially skewed</w:t>
        </w:r>
      </w:ins>
      <w:ins w:id="294" w:author="Kyle Hoffman" w:date="2025-12-02T13:57:00Z" w16du:dateUtc="2025-12-02T18:57:00Z">
        <w:r>
          <w:rPr>
            <w:rFonts w:ascii="Times New Roman" w:hAnsi="Times New Roman" w:cs="Times New Roman"/>
          </w:rPr>
          <w:t xml:space="preserve">. </w:t>
        </w:r>
      </w:ins>
      <w:ins w:id="295" w:author="Kyle Hoffman" w:date="2025-12-02T13:53:00Z" w16du:dateUtc="2025-12-02T18:53:00Z">
        <w:r>
          <w:rPr>
            <w:rFonts w:ascii="Times New Roman" w:hAnsi="Times New Roman" w:cs="Times New Roman"/>
          </w:rPr>
          <w:t xml:space="preserve">Total catch and arithmetic mean catch per minute were calculated </w:t>
        </w:r>
        <w:r w:rsidRPr="00B760A6">
          <w:rPr>
            <w:rFonts w:ascii="Times New Roman" w:hAnsi="Times New Roman" w:cs="Times New Roman"/>
          </w:rPr>
          <w:t xml:space="preserve">(Table </w:t>
        </w:r>
      </w:ins>
      <w:ins w:id="296" w:author="Kyle Hoffman" w:date="2025-12-02T14:02:00Z" w16du:dateUtc="2025-12-02T19:02:00Z">
        <w:r w:rsidR="00D13F62">
          <w:rPr>
            <w:rFonts w:ascii="Times New Roman" w:hAnsi="Times New Roman" w:cs="Times New Roman"/>
          </w:rPr>
          <w:t>5</w:t>
        </w:r>
      </w:ins>
      <w:ins w:id="297" w:author="Kyle Hoffman" w:date="2025-12-02T13:53:00Z" w16du:dateUtc="2025-12-02T18:53:00Z">
        <w:r w:rsidRPr="00B760A6">
          <w:rPr>
            <w:rFonts w:ascii="Times New Roman" w:hAnsi="Times New Roman" w:cs="Times New Roman"/>
          </w:rPr>
          <w:t>).</w:t>
        </w:r>
        <w:r>
          <w:rPr>
            <w:rFonts w:ascii="Times New Roman" w:hAnsi="Times New Roman" w:cs="Times New Roman"/>
          </w:rPr>
          <w:t xml:space="preserve"> </w:t>
        </w:r>
        <w:r w:rsidRPr="00281283">
          <w:rPr>
            <w:rFonts w:ascii="Times New Roman" w:hAnsi="Times New Roman" w:cs="Times New Roman"/>
          </w:rPr>
          <w:t>For the 202</w:t>
        </w:r>
        <w:r>
          <w:rPr>
            <w:rFonts w:ascii="Times New Roman" w:hAnsi="Times New Roman" w:cs="Times New Roman"/>
          </w:rPr>
          <w:t>5</w:t>
        </w:r>
        <w:r w:rsidRPr="00281283">
          <w:rPr>
            <w:rFonts w:ascii="Times New Roman" w:hAnsi="Times New Roman" w:cs="Times New Roman"/>
          </w:rPr>
          <w:t xml:space="preserve"> sampling season, this electrofishing effort was conducted by </w:t>
        </w:r>
      </w:ins>
      <w:ins w:id="298" w:author="Kyle Hoffman" w:date="2025-12-02T13:07:00Z" w16du:dateUtc="2025-12-02T18:07:00Z">
        <w:r w:rsidR="007A1BF1" w:rsidRPr="00427499">
          <w:rPr>
            <w:rFonts w:ascii="Times New Roman" w:hAnsi="Times New Roman" w:cs="Times New Roman"/>
          </w:rPr>
          <w:t>USFWS staff from Bears Bluff National Fish Hatchery</w:t>
        </w:r>
        <w:r w:rsidR="007A1BF1" w:rsidRPr="00493DDB">
          <w:rPr>
            <w:rFonts w:ascii="Times New Roman" w:hAnsi="Times New Roman" w:cs="Times New Roman"/>
          </w:rPr>
          <w:t>. USFWS staff took fin clips from all sampled American shad to use in the determination of hatchery contribution.</w:t>
        </w:r>
      </w:ins>
    </w:p>
    <w:p w14:paraId="4A37A735" w14:textId="77777777" w:rsidR="007A1BF1" w:rsidRPr="00493DDB" w:rsidRDefault="007A1BF1" w:rsidP="007A1BF1">
      <w:pPr>
        <w:spacing w:line="360" w:lineRule="auto"/>
        <w:contextualSpacing/>
        <w:jc w:val="both"/>
        <w:rPr>
          <w:ins w:id="299" w:author="Kyle Hoffman" w:date="2025-12-02T13:07:00Z" w16du:dateUtc="2025-12-02T18:07:00Z"/>
          <w:rFonts w:ascii="Times New Roman" w:hAnsi="Times New Roman" w:cs="Times New Roman"/>
        </w:rPr>
      </w:pPr>
    </w:p>
    <w:p w14:paraId="54166A67" w14:textId="65880CA5" w:rsidR="007A1BF1" w:rsidRPr="00493DDB" w:rsidRDefault="007A1BF1" w:rsidP="007A1BF1">
      <w:pPr>
        <w:pStyle w:val="Heading3"/>
        <w:rPr>
          <w:ins w:id="300" w:author="Kyle Hoffman" w:date="2025-12-02T13:07:00Z" w16du:dateUtc="2025-12-02T18:07:00Z"/>
        </w:rPr>
      </w:pPr>
      <w:ins w:id="301" w:author="Kyle Hoffman" w:date="2025-12-02T13:07:00Z" w16du:dateUtc="2025-12-02T18:07:00Z">
        <w:r w:rsidRPr="00493DDB">
          <w:rPr>
            <w:bCs/>
          </w:rPr>
          <w:t xml:space="preserve">Table </w:t>
        </w:r>
      </w:ins>
      <w:ins w:id="302" w:author="Kyle Hoffman" w:date="2025-12-02T13:28:00Z" w16du:dateUtc="2025-12-02T18:28:00Z">
        <w:r w:rsidR="00843798">
          <w:rPr>
            <w:bCs/>
          </w:rPr>
          <w:t>5</w:t>
        </w:r>
      </w:ins>
      <w:ins w:id="303" w:author="Kyle Hoffman" w:date="2025-12-02T13:07:00Z" w16du:dateUtc="2025-12-02T18:07:00Z">
        <w:r w:rsidRPr="00493DDB">
          <w:rPr>
            <w:bCs/>
          </w:rPr>
          <w:t>.</w:t>
        </w:r>
        <w:r w:rsidRPr="00493DDB">
          <w:rPr>
            <w:bCs/>
          </w:rPr>
          <w:tab/>
        </w:r>
        <w:r w:rsidRPr="00493DDB">
          <w:t>Total number of juvenile American shad (AMS) collected from the Edisto River in 202</w:t>
        </w:r>
      </w:ins>
      <w:ins w:id="304" w:author="Kyle Hoffman" w:date="2025-12-02T13:35:00Z" w16du:dateUtc="2025-12-02T18:35:00Z">
        <w:r w:rsidR="00DE01A2">
          <w:t>5</w:t>
        </w:r>
      </w:ins>
      <w:ins w:id="305" w:author="Kyle Hoffman" w:date="2025-12-02T13:07:00Z" w16du:dateUtc="2025-12-02T18:07:00Z">
        <w:r w:rsidRPr="00493DDB">
          <w:t xml:space="preserve">. </w:t>
        </w:r>
      </w:ins>
    </w:p>
    <w:tbl>
      <w:tblPr>
        <w:tblStyle w:val="TableGrid"/>
        <w:tblpPr w:leftFromText="180" w:rightFromText="180" w:vertAnchor="text" w:horzAnchor="margin" w:tblpY="3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7A1BF1" w:rsidRPr="00427499" w14:paraId="61268DB5" w14:textId="77777777" w:rsidTr="00AC6CDB">
        <w:trPr>
          <w:ins w:id="306" w:author="Kyle Hoffman" w:date="2025-12-02T13:07:00Z" w16du:dateUtc="2025-12-02T18:07:00Z"/>
        </w:trPr>
        <w:tc>
          <w:tcPr>
            <w:tcW w:w="2337" w:type="dxa"/>
            <w:tcBorders>
              <w:bottom w:val="single" w:sz="4" w:space="0" w:color="auto"/>
            </w:tcBorders>
          </w:tcPr>
          <w:p w14:paraId="7AFCDC90" w14:textId="77777777" w:rsidR="007A1BF1" w:rsidRPr="00493DDB" w:rsidRDefault="007A1BF1" w:rsidP="00AC6CDB">
            <w:pPr>
              <w:spacing w:line="360" w:lineRule="auto"/>
              <w:jc w:val="center"/>
              <w:rPr>
                <w:ins w:id="307" w:author="Kyle Hoffman" w:date="2025-12-02T13:07:00Z" w16du:dateUtc="2025-12-02T18:07:00Z"/>
                <w:rFonts w:ascii="Times New Roman" w:hAnsi="Times New Roman" w:cs="Times New Roman"/>
                <w:bCs/>
                <w:sz w:val="20"/>
                <w:szCs w:val="20"/>
              </w:rPr>
            </w:pPr>
            <w:ins w:id="308" w:author="Kyle Hoffman" w:date="2025-12-02T13:07:00Z" w16du:dateUtc="2025-12-02T18:07:00Z">
              <w:r w:rsidRPr="00493DDB">
                <w:rPr>
                  <w:rFonts w:ascii="Times New Roman" w:hAnsi="Times New Roman" w:cs="Times New Roman"/>
                  <w:bCs/>
                  <w:sz w:val="20"/>
                  <w:szCs w:val="20"/>
                </w:rPr>
                <w:t>Date</w:t>
              </w:r>
            </w:ins>
          </w:p>
        </w:tc>
        <w:tc>
          <w:tcPr>
            <w:tcW w:w="2337" w:type="dxa"/>
            <w:tcBorders>
              <w:bottom w:val="single" w:sz="4" w:space="0" w:color="auto"/>
            </w:tcBorders>
          </w:tcPr>
          <w:p w14:paraId="51A676C6" w14:textId="77777777" w:rsidR="007A1BF1" w:rsidRPr="00493DDB" w:rsidRDefault="007A1BF1" w:rsidP="00AC6CDB">
            <w:pPr>
              <w:spacing w:line="360" w:lineRule="auto"/>
              <w:jc w:val="center"/>
              <w:rPr>
                <w:ins w:id="309" w:author="Kyle Hoffman" w:date="2025-12-02T13:07:00Z" w16du:dateUtc="2025-12-02T18:07:00Z"/>
                <w:rFonts w:ascii="Times New Roman" w:hAnsi="Times New Roman" w:cs="Times New Roman"/>
                <w:bCs/>
                <w:sz w:val="20"/>
                <w:szCs w:val="20"/>
              </w:rPr>
            </w:pPr>
            <w:ins w:id="310" w:author="Kyle Hoffman" w:date="2025-12-02T13:07:00Z" w16du:dateUtc="2025-12-02T18:07:00Z">
              <w:r w:rsidRPr="00493DDB">
                <w:rPr>
                  <w:rFonts w:ascii="Times New Roman" w:hAnsi="Times New Roman" w:cs="Times New Roman"/>
                  <w:bCs/>
                  <w:sz w:val="20"/>
                  <w:szCs w:val="20"/>
                </w:rPr>
                <w:t>AMS Collected</w:t>
              </w:r>
            </w:ins>
          </w:p>
        </w:tc>
        <w:tc>
          <w:tcPr>
            <w:tcW w:w="2338" w:type="dxa"/>
            <w:tcBorders>
              <w:bottom w:val="single" w:sz="4" w:space="0" w:color="auto"/>
            </w:tcBorders>
          </w:tcPr>
          <w:p w14:paraId="7A276A82" w14:textId="77777777" w:rsidR="007A1BF1" w:rsidRPr="00493DDB" w:rsidRDefault="007A1BF1" w:rsidP="00AC6CDB">
            <w:pPr>
              <w:spacing w:line="360" w:lineRule="auto"/>
              <w:jc w:val="center"/>
              <w:rPr>
                <w:ins w:id="311" w:author="Kyle Hoffman" w:date="2025-12-02T13:07:00Z" w16du:dateUtc="2025-12-02T18:07:00Z"/>
                <w:rFonts w:ascii="Times New Roman" w:hAnsi="Times New Roman" w:cs="Times New Roman"/>
                <w:bCs/>
                <w:sz w:val="20"/>
                <w:szCs w:val="20"/>
              </w:rPr>
            </w:pPr>
            <w:ins w:id="312" w:author="Kyle Hoffman" w:date="2025-12-02T13:07:00Z" w16du:dateUtc="2025-12-02T18:07:00Z">
              <w:r w:rsidRPr="00493DDB">
                <w:rPr>
                  <w:rFonts w:ascii="Times New Roman" w:hAnsi="Times New Roman" w:cs="Times New Roman"/>
                  <w:bCs/>
                  <w:sz w:val="20"/>
                  <w:szCs w:val="20"/>
                </w:rPr>
                <w:t>Foot Pedal Time (s)</w:t>
              </w:r>
            </w:ins>
          </w:p>
        </w:tc>
        <w:tc>
          <w:tcPr>
            <w:tcW w:w="2338" w:type="dxa"/>
            <w:tcBorders>
              <w:bottom w:val="single" w:sz="4" w:space="0" w:color="auto"/>
            </w:tcBorders>
          </w:tcPr>
          <w:p w14:paraId="552E0299" w14:textId="77777777" w:rsidR="007A1BF1" w:rsidRPr="00493DDB" w:rsidRDefault="007A1BF1" w:rsidP="00AC6CDB">
            <w:pPr>
              <w:spacing w:line="360" w:lineRule="auto"/>
              <w:jc w:val="center"/>
              <w:rPr>
                <w:ins w:id="313" w:author="Kyle Hoffman" w:date="2025-12-02T13:07:00Z" w16du:dateUtc="2025-12-02T18:07:00Z"/>
                <w:rFonts w:ascii="Times New Roman" w:hAnsi="Times New Roman" w:cs="Times New Roman"/>
                <w:bCs/>
                <w:sz w:val="20"/>
                <w:szCs w:val="20"/>
              </w:rPr>
            </w:pPr>
            <w:ins w:id="314" w:author="Kyle Hoffman" w:date="2025-12-02T13:07:00Z" w16du:dateUtc="2025-12-02T18:07:00Z">
              <w:r w:rsidRPr="00493DDB">
                <w:rPr>
                  <w:rFonts w:ascii="Times New Roman" w:hAnsi="Times New Roman" w:cs="Times New Roman"/>
                  <w:bCs/>
                  <w:sz w:val="20"/>
                  <w:szCs w:val="20"/>
                </w:rPr>
                <w:t>CPUE (AMS/hour)</w:t>
              </w:r>
            </w:ins>
          </w:p>
        </w:tc>
      </w:tr>
      <w:tr w:rsidR="007A1BF1" w:rsidRPr="00427499" w14:paraId="59F7F2A5" w14:textId="77777777" w:rsidTr="00AC6CDB">
        <w:trPr>
          <w:trHeight w:val="389"/>
          <w:ins w:id="315" w:author="Kyle Hoffman" w:date="2025-12-02T13:07:00Z" w16du:dateUtc="2025-12-02T18:07:00Z"/>
        </w:trPr>
        <w:tc>
          <w:tcPr>
            <w:tcW w:w="2337" w:type="dxa"/>
            <w:tcBorders>
              <w:top w:val="single" w:sz="4" w:space="0" w:color="auto"/>
            </w:tcBorders>
            <w:vAlign w:val="center"/>
          </w:tcPr>
          <w:p w14:paraId="1F1748B3" w14:textId="56DA08F8" w:rsidR="007A1BF1" w:rsidRPr="00493DDB" w:rsidRDefault="00DE01A2" w:rsidP="00AC6CDB">
            <w:pPr>
              <w:spacing w:line="360" w:lineRule="auto"/>
              <w:jc w:val="center"/>
              <w:rPr>
                <w:ins w:id="316" w:author="Kyle Hoffman" w:date="2025-12-02T13:07:00Z" w16du:dateUtc="2025-12-02T18:07:00Z"/>
                <w:rFonts w:ascii="Times New Roman" w:hAnsi="Times New Roman" w:cs="Times New Roman"/>
                <w:bCs/>
                <w:sz w:val="20"/>
                <w:szCs w:val="20"/>
              </w:rPr>
            </w:pPr>
            <w:ins w:id="317" w:author="Kyle Hoffman" w:date="2025-12-02T13:37:00Z" w16du:dateUtc="2025-12-02T18:37:00Z">
              <w:r>
                <w:rPr>
                  <w:rFonts w:ascii="Times New Roman" w:hAnsi="Times New Roman" w:cs="Times New Roman"/>
                  <w:bCs/>
                  <w:sz w:val="20"/>
                  <w:szCs w:val="20"/>
                </w:rPr>
                <w:t>08</w:t>
              </w:r>
            </w:ins>
            <w:ins w:id="318" w:author="Kyle Hoffman" w:date="2025-12-02T13:07:00Z" w16du:dateUtc="2025-12-02T18:07:00Z">
              <w:r w:rsidR="007A1BF1" w:rsidRPr="00493DDB">
                <w:rPr>
                  <w:rFonts w:ascii="Times New Roman" w:hAnsi="Times New Roman" w:cs="Times New Roman"/>
                  <w:bCs/>
                  <w:sz w:val="20"/>
                  <w:szCs w:val="20"/>
                </w:rPr>
                <w:t>/</w:t>
              </w:r>
            </w:ins>
            <w:ins w:id="319" w:author="Kyle Hoffman" w:date="2025-12-02T13:37:00Z" w16du:dateUtc="2025-12-02T18:37:00Z">
              <w:r>
                <w:rPr>
                  <w:rFonts w:ascii="Times New Roman" w:hAnsi="Times New Roman" w:cs="Times New Roman"/>
                  <w:bCs/>
                  <w:sz w:val="20"/>
                  <w:szCs w:val="20"/>
                </w:rPr>
                <w:t>05</w:t>
              </w:r>
            </w:ins>
            <w:ins w:id="320" w:author="Kyle Hoffman" w:date="2025-12-02T13:07:00Z" w16du:dateUtc="2025-12-02T18:07:00Z">
              <w:r w:rsidR="007A1BF1" w:rsidRPr="00493DDB">
                <w:rPr>
                  <w:rFonts w:ascii="Times New Roman" w:hAnsi="Times New Roman" w:cs="Times New Roman"/>
                  <w:bCs/>
                  <w:sz w:val="20"/>
                  <w:szCs w:val="20"/>
                </w:rPr>
                <w:t>/202</w:t>
              </w:r>
            </w:ins>
            <w:ins w:id="321" w:author="Kyle Hoffman" w:date="2025-12-02T13:37:00Z" w16du:dateUtc="2025-12-02T18:37:00Z">
              <w:r>
                <w:rPr>
                  <w:rFonts w:ascii="Times New Roman" w:hAnsi="Times New Roman" w:cs="Times New Roman"/>
                  <w:bCs/>
                  <w:sz w:val="20"/>
                  <w:szCs w:val="20"/>
                </w:rPr>
                <w:t>5</w:t>
              </w:r>
            </w:ins>
          </w:p>
        </w:tc>
        <w:tc>
          <w:tcPr>
            <w:tcW w:w="2337" w:type="dxa"/>
            <w:tcBorders>
              <w:top w:val="single" w:sz="4" w:space="0" w:color="auto"/>
            </w:tcBorders>
            <w:vAlign w:val="center"/>
          </w:tcPr>
          <w:p w14:paraId="5B4CBCBD" w14:textId="135C1610" w:rsidR="007A1BF1" w:rsidRPr="00493DDB" w:rsidRDefault="007A1BF1" w:rsidP="00AC6CDB">
            <w:pPr>
              <w:spacing w:line="360" w:lineRule="auto"/>
              <w:jc w:val="center"/>
              <w:rPr>
                <w:ins w:id="322" w:author="Kyle Hoffman" w:date="2025-12-02T13:07:00Z" w16du:dateUtc="2025-12-02T18:07:00Z"/>
                <w:rFonts w:ascii="Times New Roman" w:hAnsi="Times New Roman" w:cs="Times New Roman"/>
                <w:bCs/>
                <w:sz w:val="20"/>
                <w:szCs w:val="20"/>
              </w:rPr>
            </w:pPr>
            <w:ins w:id="323" w:author="Kyle Hoffman" w:date="2025-12-02T13:07:00Z" w16du:dateUtc="2025-12-02T18:07:00Z">
              <w:r w:rsidRPr="00493DDB">
                <w:rPr>
                  <w:rFonts w:ascii="Times New Roman" w:hAnsi="Times New Roman" w:cs="Times New Roman"/>
                  <w:bCs/>
                  <w:sz w:val="20"/>
                  <w:szCs w:val="20"/>
                </w:rPr>
                <w:t>1</w:t>
              </w:r>
            </w:ins>
            <w:ins w:id="324" w:author="Kyle Hoffman" w:date="2025-12-02T13:38:00Z" w16du:dateUtc="2025-12-02T18:38:00Z">
              <w:r w:rsidR="00DE01A2">
                <w:rPr>
                  <w:rFonts w:ascii="Times New Roman" w:hAnsi="Times New Roman" w:cs="Times New Roman"/>
                  <w:bCs/>
                  <w:sz w:val="20"/>
                  <w:szCs w:val="20"/>
                </w:rPr>
                <w:t>1</w:t>
              </w:r>
            </w:ins>
          </w:p>
        </w:tc>
        <w:tc>
          <w:tcPr>
            <w:tcW w:w="2338" w:type="dxa"/>
            <w:tcBorders>
              <w:top w:val="single" w:sz="4" w:space="0" w:color="auto"/>
            </w:tcBorders>
            <w:vAlign w:val="center"/>
          </w:tcPr>
          <w:p w14:paraId="29F183F7" w14:textId="27EA4E33" w:rsidR="007A1BF1" w:rsidRPr="00493DDB" w:rsidRDefault="00DE01A2" w:rsidP="00AC6CDB">
            <w:pPr>
              <w:spacing w:line="360" w:lineRule="auto"/>
              <w:jc w:val="center"/>
              <w:rPr>
                <w:ins w:id="325" w:author="Kyle Hoffman" w:date="2025-12-02T13:07:00Z" w16du:dateUtc="2025-12-02T18:07:00Z"/>
                <w:rFonts w:ascii="Times New Roman" w:hAnsi="Times New Roman" w:cs="Times New Roman"/>
                <w:bCs/>
                <w:sz w:val="20"/>
                <w:szCs w:val="20"/>
              </w:rPr>
            </w:pPr>
            <w:ins w:id="326" w:author="Kyle Hoffman" w:date="2025-12-02T13:38:00Z" w16du:dateUtc="2025-12-02T18:38:00Z">
              <w:r>
                <w:rPr>
                  <w:rFonts w:ascii="Times New Roman" w:hAnsi="Times New Roman" w:cs="Times New Roman"/>
                  <w:bCs/>
                  <w:sz w:val="20"/>
                  <w:szCs w:val="20"/>
                </w:rPr>
                <w:t>36</w:t>
              </w:r>
            </w:ins>
            <w:ins w:id="327" w:author="Kyle Hoffman" w:date="2025-12-02T13:07:00Z" w16du:dateUtc="2025-12-02T18:07:00Z">
              <w:r w:rsidR="007A1BF1" w:rsidRPr="00493DDB">
                <w:rPr>
                  <w:rFonts w:ascii="Times New Roman" w:hAnsi="Times New Roman" w:cs="Times New Roman"/>
                  <w:bCs/>
                  <w:sz w:val="20"/>
                  <w:szCs w:val="20"/>
                </w:rPr>
                <w:t>00</w:t>
              </w:r>
            </w:ins>
          </w:p>
        </w:tc>
        <w:tc>
          <w:tcPr>
            <w:tcW w:w="2338" w:type="dxa"/>
            <w:tcBorders>
              <w:top w:val="single" w:sz="4" w:space="0" w:color="auto"/>
            </w:tcBorders>
            <w:vAlign w:val="center"/>
          </w:tcPr>
          <w:p w14:paraId="31606463" w14:textId="79C3806B" w:rsidR="007A1BF1" w:rsidRPr="00493DDB" w:rsidRDefault="00794EAC" w:rsidP="00AC6CDB">
            <w:pPr>
              <w:spacing w:line="360" w:lineRule="auto"/>
              <w:jc w:val="center"/>
              <w:rPr>
                <w:ins w:id="328" w:author="Kyle Hoffman" w:date="2025-12-02T13:07:00Z" w16du:dateUtc="2025-12-02T18:07:00Z"/>
                <w:rFonts w:ascii="Times New Roman" w:hAnsi="Times New Roman" w:cs="Times New Roman"/>
                <w:bCs/>
                <w:sz w:val="20"/>
                <w:szCs w:val="20"/>
              </w:rPr>
            </w:pPr>
            <w:ins w:id="329" w:author="Kyle Hoffman" w:date="2025-12-02T13:41:00Z" w16du:dateUtc="2025-12-02T18:41:00Z">
              <w:r>
                <w:rPr>
                  <w:rFonts w:ascii="Times New Roman" w:hAnsi="Times New Roman" w:cs="Times New Roman"/>
                  <w:bCs/>
                  <w:sz w:val="20"/>
                  <w:szCs w:val="20"/>
                </w:rPr>
                <w:t>11.00</w:t>
              </w:r>
            </w:ins>
          </w:p>
        </w:tc>
      </w:tr>
      <w:tr w:rsidR="00DE01A2" w:rsidRPr="00427499" w14:paraId="1C604703" w14:textId="77777777" w:rsidTr="00AC6CDB">
        <w:trPr>
          <w:trHeight w:val="389"/>
          <w:ins w:id="330" w:author="Kyle Hoffman" w:date="2025-12-02T13:37:00Z" w16du:dateUtc="2025-12-02T18:37:00Z"/>
        </w:trPr>
        <w:tc>
          <w:tcPr>
            <w:tcW w:w="2337" w:type="dxa"/>
            <w:tcBorders>
              <w:top w:val="single" w:sz="4" w:space="0" w:color="auto"/>
            </w:tcBorders>
            <w:vAlign w:val="center"/>
          </w:tcPr>
          <w:p w14:paraId="0C1E3415" w14:textId="38264AEE" w:rsidR="00DE01A2" w:rsidRPr="00493DDB" w:rsidRDefault="00DE01A2" w:rsidP="00AC6CDB">
            <w:pPr>
              <w:spacing w:line="360" w:lineRule="auto"/>
              <w:jc w:val="center"/>
              <w:rPr>
                <w:ins w:id="331" w:author="Kyle Hoffman" w:date="2025-12-02T13:37:00Z" w16du:dateUtc="2025-12-02T18:37:00Z"/>
                <w:rFonts w:ascii="Times New Roman" w:hAnsi="Times New Roman" w:cs="Times New Roman"/>
                <w:bCs/>
                <w:sz w:val="20"/>
                <w:szCs w:val="20"/>
              </w:rPr>
            </w:pPr>
            <w:ins w:id="332" w:author="Kyle Hoffman" w:date="2025-12-02T13:37:00Z" w16du:dateUtc="2025-12-02T18:37:00Z">
              <w:r>
                <w:rPr>
                  <w:rFonts w:ascii="Times New Roman" w:hAnsi="Times New Roman" w:cs="Times New Roman"/>
                  <w:bCs/>
                  <w:sz w:val="20"/>
                  <w:szCs w:val="20"/>
                </w:rPr>
                <w:t>08/13/2025</w:t>
              </w:r>
            </w:ins>
          </w:p>
        </w:tc>
        <w:tc>
          <w:tcPr>
            <w:tcW w:w="2337" w:type="dxa"/>
            <w:tcBorders>
              <w:top w:val="single" w:sz="4" w:space="0" w:color="auto"/>
            </w:tcBorders>
            <w:vAlign w:val="center"/>
          </w:tcPr>
          <w:p w14:paraId="7DC0B7EE" w14:textId="1791C843" w:rsidR="00DE01A2" w:rsidRPr="00493DDB" w:rsidRDefault="00DE01A2" w:rsidP="00AC6CDB">
            <w:pPr>
              <w:spacing w:line="360" w:lineRule="auto"/>
              <w:jc w:val="center"/>
              <w:rPr>
                <w:ins w:id="333" w:author="Kyle Hoffman" w:date="2025-12-02T13:37:00Z" w16du:dateUtc="2025-12-02T18:37:00Z"/>
                <w:rFonts w:ascii="Times New Roman" w:hAnsi="Times New Roman" w:cs="Times New Roman"/>
                <w:bCs/>
                <w:sz w:val="20"/>
                <w:szCs w:val="20"/>
              </w:rPr>
            </w:pPr>
            <w:ins w:id="334" w:author="Kyle Hoffman" w:date="2025-12-02T13:39:00Z" w16du:dateUtc="2025-12-02T18:39:00Z">
              <w:r>
                <w:rPr>
                  <w:rFonts w:ascii="Times New Roman" w:hAnsi="Times New Roman" w:cs="Times New Roman"/>
                  <w:bCs/>
                  <w:sz w:val="20"/>
                  <w:szCs w:val="20"/>
                </w:rPr>
                <w:t>28</w:t>
              </w:r>
            </w:ins>
          </w:p>
        </w:tc>
        <w:tc>
          <w:tcPr>
            <w:tcW w:w="2338" w:type="dxa"/>
            <w:tcBorders>
              <w:top w:val="single" w:sz="4" w:space="0" w:color="auto"/>
            </w:tcBorders>
            <w:vAlign w:val="center"/>
          </w:tcPr>
          <w:p w14:paraId="655D2F67" w14:textId="0181BDE8" w:rsidR="00DE01A2" w:rsidRPr="00493DDB" w:rsidRDefault="00DE01A2" w:rsidP="00AC6CDB">
            <w:pPr>
              <w:spacing w:line="360" w:lineRule="auto"/>
              <w:jc w:val="center"/>
              <w:rPr>
                <w:ins w:id="335" w:author="Kyle Hoffman" w:date="2025-12-02T13:37:00Z" w16du:dateUtc="2025-12-02T18:37:00Z"/>
                <w:rFonts w:ascii="Times New Roman" w:hAnsi="Times New Roman" w:cs="Times New Roman"/>
                <w:bCs/>
                <w:sz w:val="20"/>
                <w:szCs w:val="20"/>
              </w:rPr>
            </w:pPr>
            <w:ins w:id="336" w:author="Kyle Hoffman" w:date="2025-12-02T13:38:00Z" w16du:dateUtc="2025-12-02T18:38:00Z">
              <w:r>
                <w:rPr>
                  <w:rFonts w:ascii="Times New Roman" w:hAnsi="Times New Roman" w:cs="Times New Roman"/>
                  <w:bCs/>
                  <w:sz w:val="20"/>
                  <w:szCs w:val="20"/>
                </w:rPr>
                <w:t>5400</w:t>
              </w:r>
            </w:ins>
          </w:p>
        </w:tc>
        <w:tc>
          <w:tcPr>
            <w:tcW w:w="2338" w:type="dxa"/>
            <w:tcBorders>
              <w:top w:val="single" w:sz="4" w:space="0" w:color="auto"/>
            </w:tcBorders>
            <w:vAlign w:val="center"/>
          </w:tcPr>
          <w:p w14:paraId="42F06BB1" w14:textId="59518107" w:rsidR="00DE01A2" w:rsidRPr="00493DDB" w:rsidRDefault="00794EAC" w:rsidP="00AC6CDB">
            <w:pPr>
              <w:spacing w:line="360" w:lineRule="auto"/>
              <w:jc w:val="center"/>
              <w:rPr>
                <w:ins w:id="337" w:author="Kyle Hoffman" w:date="2025-12-02T13:37:00Z" w16du:dateUtc="2025-12-02T18:37:00Z"/>
                <w:rFonts w:ascii="Times New Roman" w:hAnsi="Times New Roman" w:cs="Times New Roman"/>
                <w:bCs/>
                <w:sz w:val="20"/>
                <w:szCs w:val="20"/>
              </w:rPr>
            </w:pPr>
            <w:ins w:id="338" w:author="Kyle Hoffman" w:date="2025-12-02T13:41:00Z" w16du:dateUtc="2025-12-02T18:41:00Z">
              <w:r>
                <w:rPr>
                  <w:rFonts w:ascii="Times New Roman" w:hAnsi="Times New Roman" w:cs="Times New Roman"/>
                  <w:bCs/>
                  <w:sz w:val="20"/>
                  <w:szCs w:val="20"/>
                </w:rPr>
                <w:t>18.67</w:t>
              </w:r>
            </w:ins>
          </w:p>
        </w:tc>
      </w:tr>
      <w:tr w:rsidR="00DE01A2" w:rsidRPr="00427499" w14:paraId="3AA9FD9C" w14:textId="77777777" w:rsidTr="00AC6CDB">
        <w:trPr>
          <w:trHeight w:val="389"/>
          <w:ins w:id="339" w:author="Kyle Hoffman" w:date="2025-12-02T13:36:00Z" w16du:dateUtc="2025-12-02T18:36:00Z"/>
        </w:trPr>
        <w:tc>
          <w:tcPr>
            <w:tcW w:w="2337" w:type="dxa"/>
            <w:tcBorders>
              <w:top w:val="single" w:sz="4" w:space="0" w:color="auto"/>
            </w:tcBorders>
            <w:vAlign w:val="center"/>
          </w:tcPr>
          <w:p w14:paraId="2B3DBED2" w14:textId="139BFB5C" w:rsidR="00DE01A2" w:rsidRPr="00493DDB" w:rsidRDefault="00DE01A2" w:rsidP="00AC6CDB">
            <w:pPr>
              <w:spacing w:line="360" w:lineRule="auto"/>
              <w:jc w:val="center"/>
              <w:rPr>
                <w:ins w:id="340" w:author="Kyle Hoffman" w:date="2025-12-02T13:36:00Z" w16du:dateUtc="2025-12-02T18:36:00Z"/>
                <w:rFonts w:ascii="Times New Roman" w:hAnsi="Times New Roman" w:cs="Times New Roman"/>
                <w:bCs/>
                <w:sz w:val="20"/>
                <w:szCs w:val="20"/>
              </w:rPr>
            </w:pPr>
            <w:ins w:id="341" w:author="Kyle Hoffman" w:date="2025-12-02T13:37:00Z" w16du:dateUtc="2025-12-02T18:37:00Z">
              <w:r>
                <w:rPr>
                  <w:rFonts w:ascii="Times New Roman" w:hAnsi="Times New Roman" w:cs="Times New Roman"/>
                  <w:bCs/>
                  <w:sz w:val="20"/>
                  <w:szCs w:val="20"/>
                </w:rPr>
                <w:lastRenderedPageBreak/>
                <w:t>08/20/2025</w:t>
              </w:r>
            </w:ins>
          </w:p>
        </w:tc>
        <w:tc>
          <w:tcPr>
            <w:tcW w:w="2337" w:type="dxa"/>
            <w:tcBorders>
              <w:top w:val="single" w:sz="4" w:space="0" w:color="auto"/>
            </w:tcBorders>
            <w:vAlign w:val="center"/>
          </w:tcPr>
          <w:p w14:paraId="7ACE58B9" w14:textId="0C8B328E" w:rsidR="00DE01A2" w:rsidRPr="00493DDB" w:rsidRDefault="00794EAC" w:rsidP="00AC6CDB">
            <w:pPr>
              <w:spacing w:line="360" w:lineRule="auto"/>
              <w:jc w:val="center"/>
              <w:rPr>
                <w:ins w:id="342" w:author="Kyle Hoffman" w:date="2025-12-02T13:36:00Z" w16du:dateUtc="2025-12-02T18:36:00Z"/>
                <w:rFonts w:ascii="Times New Roman" w:hAnsi="Times New Roman" w:cs="Times New Roman"/>
                <w:bCs/>
                <w:sz w:val="20"/>
                <w:szCs w:val="20"/>
              </w:rPr>
            </w:pPr>
            <w:ins w:id="343" w:author="Kyle Hoffman" w:date="2025-12-02T13:39:00Z" w16du:dateUtc="2025-12-02T18:39:00Z">
              <w:r>
                <w:rPr>
                  <w:rFonts w:ascii="Times New Roman" w:hAnsi="Times New Roman" w:cs="Times New Roman"/>
                  <w:bCs/>
                  <w:sz w:val="20"/>
                  <w:szCs w:val="20"/>
                </w:rPr>
                <w:t>29</w:t>
              </w:r>
            </w:ins>
          </w:p>
        </w:tc>
        <w:tc>
          <w:tcPr>
            <w:tcW w:w="2338" w:type="dxa"/>
            <w:tcBorders>
              <w:top w:val="single" w:sz="4" w:space="0" w:color="auto"/>
            </w:tcBorders>
            <w:vAlign w:val="center"/>
          </w:tcPr>
          <w:p w14:paraId="592EBAA0" w14:textId="3CD8C280" w:rsidR="00DE01A2" w:rsidRPr="00493DDB" w:rsidRDefault="00DE01A2" w:rsidP="00AC6CDB">
            <w:pPr>
              <w:spacing w:line="360" w:lineRule="auto"/>
              <w:jc w:val="center"/>
              <w:rPr>
                <w:ins w:id="344" w:author="Kyle Hoffman" w:date="2025-12-02T13:36:00Z" w16du:dateUtc="2025-12-02T18:36:00Z"/>
                <w:rFonts w:ascii="Times New Roman" w:hAnsi="Times New Roman" w:cs="Times New Roman"/>
                <w:bCs/>
                <w:sz w:val="20"/>
                <w:szCs w:val="20"/>
              </w:rPr>
            </w:pPr>
            <w:ins w:id="345" w:author="Kyle Hoffman" w:date="2025-12-02T13:38:00Z" w16du:dateUtc="2025-12-02T18:38:00Z">
              <w:r>
                <w:rPr>
                  <w:rFonts w:ascii="Times New Roman" w:hAnsi="Times New Roman" w:cs="Times New Roman"/>
                  <w:bCs/>
                  <w:sz w:val="20"/>
                  <w:szCs w:val="20"/>
                </w:rPr>
                <w:t>5400</w:t>
              </w:r>
            </w:ins>
          </w:p>
        </w:tc>
        <w:tc>
          <w:tcPr>
            <w:tcW w:w="2338" w:type="dxa"/>
            <w:tcBorders>
              <w:top w:val="single" w:sz="4" w:space="0" w:color="auto"/>
            </w:tcBorders>
            <w:vAlign w:val="center"/>
          </w:tcPr>
          <w:p w14:paraId="70BA6B0E" w14:textId="00040B7B" w:rsidR="00DE01A2" w:rsidRPr="00493DDB" w:rsidRDefault="00794EAC" w:rsidP="00AC6CDB">
            <w:pPr>
              <w:spacing w:line="360" w:lineRule="auto"/>
              <w:jc w:val="center"/>
              <w:rPr>
                <w:ins w:id="346" w:author="Kyle Hoffman" w:date="2025-12-02T13:36:00Z" w16du:dateUtc="2025-12-02T18:36:00Z"/>
                <w:rFonts w:ascii="Times New Roman" w:hAnsi="Times New Roman" w:cs="Times New Roman"/>
                <w:bCs/>
                <w:sz w:val="20"/>
                <w:szCs w:val="20"/>
              </w:rPr>
            </w:pPr>
            <w:ins w:id="347" w:author="Kyle Hoffman" w:date="2025-12-02T13:42:00Z" w16du:dateUtc="2025-12-02T18:42:00Z">
              <w:r>
                <w:rPr>
                  <w:rFonts w:ascii="Times New Roman" w:hAnsi="Times New Roman" w:cs="Times New Roman"/>
                  <w:bCs/>
                  <w:sz w:val="20"/>
                  <w:szCs w:val="20"/>
                </w:rPr>
                <w:t>19.33</w:t>
              </w:r>
            </w:ins>
          </w:p>
        </w:tc>
      </w:tr>
      <w:tr w:rsidR="00DE01A2" w:rsidRPr="00427499" w14:paraId="134153C7" w14:textId="77777777" w:rsidTr="00AC6CDB">
        <w:trPr>
          <w:trHeight w:val="389"/>
          <w:ins w:id="348" w:author="Kyle Hoffman" w:date="2025-12-02T13:37:00Z" w16du:dateUtc="2025-12-02T18:37:00Z"/>
        </w:trPr>
        <w:tc>
          <w:tcPr>
            <w:tcW w:w="2337" w:type="dxa"/>
            <w:tcBorders>
              <w:top w:val="single" w:sz="4" w:space="0" w:color="auto"/>
            </w:tcBorders>
            <w:vAlign w:val="center"/>
          </w:tcPr>
          <w:p w14:paraId="6A261B11" w14:textId="1827916F" w:rsidR="00DE01A2" w:rsidRDefault="00DE01A2" w:rsidP="00AC6CDB">
            <w:pPr>
              <w:spacing w:line="360" w:lineRule="auto"/>
              <w:jc w:val="center"/>
              <w:rPr>
                <w:ins w:id="349" w:author="Kyle Hoffman" w:date="2025-12-02T13:37:00Z" w16du:dateUtc="2025-12-02T18:37:00Z"/>
                <w:rFonts w:ascii="Times New Roman" w:hAnsi="Times New Roman" w:cs="Times New Roman"/>
                <w:bCs/>
                <w:sz w:val="20"/>
                <w:szCs w:val="20"/>
              </w:rPr>
            </w:pPr>
            <w:ins w:id="350" w:author="Kyle Hoffman" w:date="2025-12-02T13:38:00Z" w16du:dateUtc="2025-12-02T18:38:00Z">
              <w:r>
                <w:rPr>
                  <w:rFonts w:ascii="Times New Roman" w:hAnsi="Times New Roman" w:cs="Times New Roman"/>
                  <w:bCs/>
                  <w:sz w:val="20"/>
                  <w:szCs w:val="20"/>
                </w:rPr>
                <w:t>09/05/2025</w:t>
              </w:r>
            </w:ins>
          </w:p>
        </w:tc>
        <w:tc>
          <w:tcPr>
            <w:tcW w:w="2337" w:type="dxa"/>
            <w:tcBorders>
              <w:top w:val="single" w:sz="4" w:space="0" w:color="auto"/>
            </w:tcBorders>
            <w:vAlign w:val="center"/>
          </w:tcPr>
          <w:p w14:paraId="52E95828" w14:textId="5BD84C1F" w:rsidR="00DE01A2" w:rsidRPr="00493DDB" w:rsidRDefault="00794EAC" w:rsidP="00AC6CDB">
            <w:pPr>
              <w:spacing w:line="360" w:lineRule="auto"/>
              <w:jc w:val="center"/>
              <w:rPr>
                <w:ins w:id="351" w:author="Kyle Hoffman" w:date="2025-12-02T13:37:00Z" w16du:dateUtc="2025-12-02T18:37:00Z"/>
                <w:rFonts w:ascii="Times New Roman" w:hAnsi="Times New Roman" w:cs="Times New Roman"/>
                <w:bCs/>
                <w:sz w:val="20"/>
                <w:szCs w:val="20"/>
              </w:rPr>
            </w:pPr>
            <w:ins w:id="352" w:author="Kyle Hoffman" w:date="2025-12-02T13:39:00Z" w16du:dateUtc="2025-12-02T18:39:00Z">
              <w:r>
                <w:rPr>
                  <w:rFonts w:ascii="Times New Roman" w:hAnsi="Times New Roman" w:cs="Times New Roman"/>
                  <w:bCs/>
                  <w:sz w:val="20"/>
                  <w:szCs w:val="20"/>
                </w:rPr>
                <w:t>33</w:t>
              </w:r>
            </w:ins>
          </w:p>
        </w:tc>
        <w:tc>
          <w:tcPr>
            <w:tcW w:w="2338" w:type="dxa"/>
            <w:tcBorders>
              <w:top w:val="single" w:sz="4" w:space="0" w:color="auto"/>
            </w:tcBorders>
            <w:vAlign w:val="center"/>
          </w:tcPr>
          <w:p w14:paraId="5CE7CF78" w14:textId="7A6A47A6" w:rsidR="00DE01A2" w:rsidRPr="00493DDB" w:rsidRDefault="00DE01A2" w:rsidP="00AC6CDB">
            <w:pPr>
              <w:spacing w:line="360" w:lineRule="auto"/>
              <w:jc w:val="center"/>
              <w:rPr>
                <w:ins w:id="353" w:author="Kyle Hoffman" w:date="2025-12-02T13:37:00Z" w16du:dateUtc="2025-12-02T18:37:00Z"/>
                <w:rFonts w:ascii="Times New Roman" w:hAnsi="Times New Roman" w:cs="Times New Roman"/>
                <w:bCs/>
                <w:sz w:val="20"/>
                <w:szCs w:val="20"/>
              </w:rPr>
            </w:pPr>
            <w:ins w:id="354" w:author="Kyle Hoffman" w:date="2025-12-02T13:39:00Z" w16du:dateUtc="2025-12-02T18:39:00Z">
              <w:r>
                <w:rPr>
                  <w:rFonts w:ascii="Times New Roman" w:hAnsi="Times New Roman" w:cs="Times New Roman"/>
                  <w:bCs/>
                  <w:sz w:val="20"/>
                  <w:szCs w:val="20"/>
                </w:rPr>
                <w:t>5400</w:t>
              </w:r>
            </w:ins>
          </w:p>
        </w:tc>
        <w:tc>
          <w:tcPr>
            <w:tcW w:w="2338" w:type="dxa"/>
            <w:tcBorders>
              <w:top w:val="single" w:sz="4" w:space="0" w:color="auto"/>
            </w:tcBorders>
            <w:vAlign w:val="center"/>
          </w:tcPr>
          <w:p w14:paraId="440F1FBC" w14:textId="256CE604" w:rsidR="00DE01A2" w:rsidRPr="00493DDB" w:rsidRDefault="00794EAC" w:rsidP="00AC6CDB">
            <w:pPr>
              <w:spacing w:line="360" w:lineRule="auto"/>
              <w:jc w:val="center"/>
              <w:rPr>
                <w:ins w:id="355" w:author="Kyle Hoffman" w:date="2025-12-02T13:37:00Z" w16du:dateUtc="2025-12-02T18:37:00Z"/>
                <w:rFonts w:ascii="Times New Roman" w:hAnsi="Times New Roman" w:cs="Times New Roman"/>
                <w:bCs/>
                <w:sz w:val="20"/>
                <w:szCs w:val="20"/>
              </w:rPr>
            </w:pPr>
            <w:ins w:id="356" w:author="Kyle Hoffman" w:date="2025-12-02T13:42:00Z" w16du:dateUtc="2025-12-02T18:42:00Z">
              <w:r>
                <w:rPr>
                  <w:rFonts w:ascii="Times New Roman" w:hAnsi="Times New Roman" w:cs="Times New Roman"/>
                  <w:bCs/>
                  <w:sz w:val="20"/>
                  <w:szCs w:val="20"/>
                </w:rPr>
                <w:t>22.00</w:t>
              </w:r>
            </w:ins>
          </w:p>
        </w:tc>
      </w:tr>
      <w:tr w:rsidR="007A1BF1" w:rsidRPr="00427499" w14:paraId="6B4CE923" w14:textId="77777777" w:rsidTr="00AC6CDB">
        <w:trPr>
          <w:trHeight w:val="389"/>
          <w:ins w:id="357" w:author="Kyle Hoffman" w:date="2025-12-02T13:07:00Z" w16du:dateUtc="2025-12-02T18:07:00Z"/>
        </w:trPr>
        <w:tc>
          <w:tcPr>
            <w:tcW w:w="2337" w:type="dxa"/>
            <w:vAlign w:val="center"/>
          </w:tcPr>
          <w:p w14:paraId="18248520" w14:textId="4B6EDC03" w:rsidR="007A1BF1" w:rsidRPr="00493DDB" w:rsidRDefault="00DE01A2" w:rsidP="00AC6CDB">
            <w:pPr>
              <w:spacing w:line="360" w:lineRule="auto"/>
              <w:jc w:val="center"/>
              <w:rPr>
                <w:ins w:id="358" w:author="Kyle Hoffman" w:date="2025-12-02T13:07:00Z" w16du:dateUtc="2025-12-02T18:07:00Z"/>
                <w:rFonts w:ascii="Times New Roman" w:hAnsi="Times New Roman" w:cs="Times New Roman"/>
                <w:bCs/>
                <w:sz w:val="20"/>
                <w:szCs w:val="20"/>
              </w:rPr>
            </w:pPr>
            <w:ins w:id="359" w:author="Kyle Hoffman" w:date="2025-12-02T13:38:00Z" w16du:dateUtc="2025-12-02T18:38:00Z">
              <w:r>
                <w:rPr>
                  <w:rFonts w:ascii="Times New Roman" w:hAnsi="Times New Roman" w:cs="Times New Roman"/>
                  <w:bCs/>
                  <w:sz w:val="20"/>
                  <w:szCs w:val="20"/>
                </w:rPr>
                <w:t>09</w:t>
              </w:r>
            </w:ins>
            <w:ins w:id="360" w:author="Kyle Hoffman" w:date="2025-12-02T13:07:00Z" w16du:dateUtc="2025-12-02T18:07:00Z">
              <w:r w:rsidR="007A1BF1" w:rsidRPr="00493DDB">
                <w:rPr>
                  <w:rFonts w:ascii="Times New Roman" w:hAnsi="Times New Roman" w:cs="Times New Roman"/>
                  <w:bCs/>
                  <w:sz w:val="20"/>
                  <w:szCs w:val="20"/>
                </w:rPr>
                <w:t>/</w:t>
              </w:r>
            </w:ins>
            <w:ins w:id="361" w:author="Kyle Hoffman" w:date="2025-12-02T13:38:00Z" w16du:dateUtc="2025-12-02T18:38:00Z">
              <w:r>
                <w:rPr>
                  <w:rFonts w:ascii="Times New Roman" w:hAnsi="Times New Roman" w:cs="Times New Roman"/>
                  <w:bCs/>
                  <w:sz w:val="20"/>
                  <w:szCs w:val="20"/>
                </w:rPr>
                <w:t>10</w:t>
              </w:r>
            </w:ins>
            <w:ins w:id="362" w:author="Kyle Hoffman" w:date="2025-12-02T13:07:00Z" w16du:dateUtc="2025-12-02T18:07:00Z">
              <w:r w:rsidR="007A1BF1" w:rsidRPr="00493DDB">
                <w:rPr>
                  <w:rFonts w:ascii="Times New Roman" w:hAnsi="Times New Roman" w:cs="Times New Roman"/>
                  <w:bCs/>
                  <w:sz w:val="20"/>
                  <w:szCs w:val="20"/>
                </w:rPr>
                <w:t>/202</w:t>
              </w:r>
            </w:ins>
            <w:ins w:id="363" w:author="Kyle Hoffman" w:date="2025-12-02T13:38:00Z" w16du:dateUtc="2025-12-02T18:38:00Z">
              <w:r>
                <w:rPr>
                  <w:rFonts w:ascii="Times New Roman" w:hAnsi="Times New Roman" w:cs="Times New Roman"/>
                  <w:bCs/>
                  <w:sz w:val="20"/>
                  <w:szCs w:val="20"/>
                </w:rPr>
                <w:t>5</w:t>
              </w:r>
            </w:ins>
          </w:p>
        </w:tc>
        <w:tc>
          <w:tcPr>
            <w:tcW w:w="2337" w:type="dxa"/>
            <w:vAlign w:val="center"/>
          </w:tcPr>
          <w:p w14:paraId="4C13E6A7" w14:textId="5906A25C" w:rsidR="007A1BF1" w:rsidRPr="00493DDB" w:rsidRDefault="007A1BF1" w:rsidP="00AC6CDB">
            <w:pPr>
              <w:spacing w:line="360" w:lineRule="auto"/>
              <w:jc w:val="center"/>
              <w:rPr>
                <w:ins w:id="364" w:author="Kyle Hoffman" w:date="2025-12-02T13:07:00Z" w16du:dateUtc="2025-12-02T18:07:00Z"/>
                <w:rFonts w:ascii="Times New Roman" w:hAnsi="Times New Roman" w:cs="Times New Roman"/>
                <w:bCs/>
                <w:sz w:val="20"/>
                <w:szCs w:val="20"/>
              </w:rPr>
            </w:pPr>
            <w:ins w:id="365" w:author="Kyle Hoffman" w:date="2025-12-02T13:07:00Z" w16du:dateUtc="2025-12-02T18:07:00Z">
              <w:r w:rsidRPr="00493DDB">
                <w:rPr>
                  <w:rFonts w:ascii="Times New Roman" w:hAnsi="Times New Roman" w:cs="Times New Roman"/>
                  <w:bCs/>
                  <w:sz w:val="20"/>
                  <w:szCs w:val="20"/>
                </w:rPr>
                <w:t>1</w:t>
              </w:r>
            </w:ins>
            <w:ins w:id="366" w:author="Kyle Hoffman" w:date="2025-12-02T13:39:00Z" w16du:dateUtc="2025-12-02T18:39:00Z">
              <w:r w:rsidR="00794EAC">
                <w:rPr>
                  <w:rFonts w:ascii="Times New Roman" w:hAnsi="Times New Roman" w:cs="Times New Roman"/>
                  <w:bCs/>
                  <w:sz w:val="20"/>
                  <w:szCs w:val="20"/>
                </w:rPr>
                <w:t>7</w:t>
              </w:r>
            </w:ins>
          </w:p>
        </w:tc>
        <w:tc>
          <w:tcPr>
            <w:tcW w:w="2338" w:type="dxa"/>
            <w:vAlign w:val="center"/>
          </w:tcPr>
          <w:p w14:paraId="32848031" w14:textId="77777777" w:rsidR="007A1BF1" w:rsidRPr="00493DDB" w:rsidRDefault="007A1BF1" w:rsidP="00AC6CDB">
            <w:pPr>
              <w:spacing w:line="360" w:lineRule="auto"/>
              <w:jc w:val="center"/>
              <w:rPr>
                <w:ins w:id="367" w:author="Kyle Hoffman" w:date="2025-12-02T13:07:00Z" w16du:dateUtc="2025-12-02T18:07:00Z"/>
                <w:rFonts w:ascii="Times New Roman" w:hAnsi="Times New Roman" w:cs="Times New Roman"/>
                <w:bCs/>
                <w:sz w:val="20"/>
                <w:szCs w:val="20"/>
              </w:rPr>
            </w:pPr>
            <w:ins w:id="368" w:author="Kyle Hoffman" w:date="2025-12-02T13:07:00Z" w16du:dateUtc="2025-12-02T18:07:00Z">
              <w:r w:rsidRPr="00493DDB">
                <w:rPr>
                  <w:rFonts w:ascii="Times New Roman" w:hAnsi="Times New Roman" w:cs="Times New Roman"/>
                  <w:bCs/>
                  <w:sz w:val="20"/>
                  <w:szCs w:val="20"/>
                </w:rPr>
                <w:t>5400</w:t>
              </w:r>
            </w:ins>
          </w:p>
        </w:tc>
        <w:tc>
          <w:tcPr>
            <w:tcW w:w="2338" w:type="dxa"/>
            <w:vAlign w:val="center"/>
          </w:tcPr>
          <w:p w14:paraId="2036A461" w14:textId="3A397A1D" w:rsidR="007A1BF1" w:rsidRPr="00493DDB" w:rsidRDefault="00794EAC" w:rsidP="00AC6CDB">
            <w:pPr>
              <w:spacing w:line="360" w:lineRule="auto"/>
              <w:jc w:val="center"/>
              <w:rPr>
                <w:ins w:id="369" w:author="Kyle Hoffman" w:date="2025-12-02T13:07:00Z" w16du:dateUtc="2025-12-02T18:07:00Z"/>
                <w:rFonts w:ascii="Times New Roman" w:hAnsi="Times New Roman" w:cs="Times New Roman"/>
                <w:bCs/>
                <w:sz w:val="20"/>
                <w:szCs w:val="20"/>
              </w:rPr>
            </w:pPr>
            <w:ins w:id="370" w:author="Kyle Hoffman" w:date="2025-12-02T13:42:00Z" w16du:dateUtc="2025-12-02T18:42:00Z">
              <w:r>
                <w:rPr>
                  <w:rFonts w:ascii="Times New Roman" w:hAnsi="Times New Roman" w:cs="Times New Roman"/>
                  <w:bCs/>
                  <w:sz w:val="20"/>
                  <w:szCs w:val="20"/>
                </w:rPr>
                <w:t>11.33</w:t>
              </w:r>
            </w:ins>
          </w:p>
        </w:tc>
      </w:tr>
      <w:tr w:rsidR="007A1BF1" w:rsidRPr="00427499" w14:paraId="2413D41B" w14:textId="77777777" w:rsidTr="00AC6CDB">
        <w:trPr>
          <w:trHeight w:val="389"/>
          <w:ins w:id="371" w:author="Kyle Hoffman" w:date="2025-12-02T13:07:00Z" w16du:dateUtc="2025-12-02T18:07:00Z"/>
        </w:trPr>
        <w:tc>
          <w:tcPr>
            <w:tcW w:w="2337" w:type="dxa"/>
            <w:tcBorders>
              <w:top w:val="single" w:sz="4" w:space="0" w:color="auto"/>
            </w:tcBorders>
            <w:vAlign w:val="center"/>
          </w:tcPr>
          <w:p w14:paraId="0098E3FF" w14:textId="77777777" w:rsidR="007A1BF1" w:rsidRPr="00493DDB" w:rsidRDefault="007A1BF1" w:rsidP="00AC6CDB">
            <w:pPr>
              <w:spacing w:line="360" w:lineRule="auto"/>
              <w:jc w:val="center"/>
              <w:rPr>
                <w:ins w:id="372" w:author="Kyle Hoffman" w:date="2025-12-02T13:07:00Z" w16du:dateUtc="2025-12-02T18:07:00Z"/>
                <w:rFonts w:ascii="Times New Roman" w:hAnsi="Times New Roman" w:cs="Times New Roman"/>
                <w:bCs/>
                <w:sz w:val="20"/>
                <w:szCs w:val="20"/>
              </w:rPr>
            </w:pPr>
            <w:ins w:id="373" w:author="Kyle Hoffman" w:date="2025-12-02T13:07:00Z" w16du:dateUtc="2025-12-02T18:07:00Z">
              <w:r w:rsidRPr="00493DDB">
                <w:rPr>
                  <w:rFonts w:ascii="Times New Roman" w:hAnsi="Times New Roman" w:cs="Times New Roman"/>
                  <w:bCs/>
                  <w:sz w:val="20"/>
                  <w:szCs w:val="20"/>
                </w:rPr>
                <w:t>Totals</w:t>
              </w:r>
            </w:ins>
          </w:p>
        </w:tc>
        <w:tc>
          <w:tcPr>
            <w:tcW w:w="2337" w:type="dxa"/>
            <w:tcBorders>
              <w:top w:val="single" w:sz="4" w:space="0" w:color="auto"/>
            </w:tcBorders>
            <w:vAlign w:val="center"/>
          </w:tcPr>
          <w:p w14:paraId="046F5FEB" w14:textId="6142E8BE" w:rsidR="007A1BF1" w:rsidRPr="00493DDB" w:rsidRDefault="00794EAC" w:rsidP="00AC6CDB">
            <w:pPr>
              <w:spacing w:line="360" w:lineRule="auto"/>
              <w:jc w:val="center"/>
              <w:rPr>
                <w:ins w:id="374" w:author="Kyle Hoffman" w:date="2025-12-02T13:07:00Z" w16du:dateUtc="2025-12-02T18:07:00Z"/>
                <w:rFonts w:ascii="Times New Roman" w:hAnsi="Times New Roman" w:cs="Times New Roman"/>
                <w:bCs/>
                <w:sz w:val="20"/>
                <w:szCs w:val="20"/>
              </w:rPr>
            </w:pPr>
            <w:ins w:id="375" w:author="Kyle Hoffman" w:date="2025-12-02T13:40:00Z" w16du:dateUtc="2025-12-02T18:40:00Z">
              <w:r>
                <w:rPr>
                  <w:rFonts w:ascii="Times New Roman" w:hAnsi="Times New Roman" w:cs="Times New Roman"/>
                  <w:bCs/>
                  <w:sz w:val="20"/>
                  <w:szCs w:val="20"/>
                </w:rPr>
                <w:t>118</w:t>
              </w:r>
            </w:ins>
          </w:p>
        </w:tc>
        <w:tc>
          <w:tcPr>
            <w:tcW w:w="2338" w:type="dxa"/>
            <w:tcBorders>
              <w:top w:val="single" w:sz="4" w:space="0" w:color="auto"/>
            </w:tcBorders>
            <w:vAlign w:val="center"/>
          </w:tcPr>
          <w:p w14:paraId="3FBF6947" w14:textId="2D5C55D9" w:rsidR="007A1BF1" w:rsidRPr="00493DDB" w:rsidRDefault="00794EAC" w:rsidP="00AC6CDB">
            <w:pPr>
              <w:spacing w:line="360" w:lineRule="auto"/>
              <w:jc w:val="center"/>
              <w:rPr>
                <w:ins w:id="376" w:author="Kyle Hoffman" w:date="2025-12-02T13:07:00Z" w16du:dateUtc="2025-12-02T18:07:00Z"/>
                <w:rFonts w:ascii="Times New Roman" w:hAnsi="Times New Roman" w:cs="Times New Roman"/>
                <w:bCs/>
                <w:sz w:val="20"/>
                <w:szCs w:val="20"/>
              </w:rPr>
            </w:pPr>
            <w:ins w:id="377" w:author="Kyle Hoffman" w:date="2025-12-02T13:40:00Z" w16du:dateUtc="2025-12-02T18:40:00Z">
              <w:r>
                <w:rPr>
                  <w:rFonts w:ascii="Times New Roman" w:hAnsi="Times New Roman" w:cs="Times New Roman"/>
                  <w:bCs/>
                  <w:sz w:val="20"/>
                  <w:szCs w:val="20"/>
                </w:rPr>
                <w:t>25200</w:t>
              </w:r>
            </w:ins>
          </w:p>
        </w:tc>
        <w:tc>
          <w:tcPr>
            <w:tcW w:w="2338" w:type="dxa"/>
            <w:tcBorders>
              <w:top w:val="single" w:sz="4" w:space="0" w:color="auto"/>
            </w:tcBorders>
            <w:vAlign w:val="center"/>
          </w:tcPr>
          <w:p w14:paraId="2D36A2E4" w14:textId="69BCC440" w:rsidR="007A1BF1" w:rsidRPr="00493DDB" w:rsidRDefault="007A1BF1" w:rsidP="00AC6CDB">
            <w:pPr>
              <w:spacing w:line="360" w:lineRule="auto"/>
              <w:jc w:val="center"/>
              <w:rPr>
                <w:ins w:id="378" w:author="Kyle Hoffman" w:date="2025-12-02T13:07:00Z" w16du:dateUtc="2025-12-02T18:07:00Z"/>
                <w:rFonts w:ascii="Times New Roman" w:hAnsi="Times New Roman" w:cs="Times New Roman"/>
                <w:bCs/>
                <w:sz w:val="20"/>
                <w:szCs w:val="20"/>
              </w:rPr>
            </w:pPr>
            <w:ins w:id="379" w:author="Kyle Hoffman" w:date="2025-12-02T13:07:00Z" w16du:dateUtc="2025-12-02T18:07:00Z">
              <w:r w:rsidRPr="00493DDB">
                <w:rPr>
                  <w:rFonts w:ascii="Times New Roman" w:hAnsi="Times New Roman" w:cs="Times New Roman"/>
                  <w:bCs/>
                  <w:sz w:val="20"/>
                  <w:szCs w:val="20"/>
                </w:rPr>
                <w:t>1</w:t>
              </w:r>
            </w:ins>
            <w:ins w:id="380" w:author="Kyle Hoffman" w:date="2025-12-02T13:41:00Z" w16du:dateUtc="2025-12-02T18:41:00Z">
              <w:r w:rsidR="00794EAC">
                <w:rPr>
                  <w:rFonts w:ascii="Times New Roman" w:hAnsi="Times New Roman" w:cs="Times New Roman"/>
                  <w:bCs/>
                  <w:sz w:val="20"/>
                  <w:szCs w:val="20"/>
                </w:rPr>
                <w:t>6.86</w:t>
              </w:r>
            </w:ins>
          </w:p>
        </w:tc>
      </w:tr>
    </w:tbl>
    <w:p w14:paraId="0B015362" w14:textId="77777777" w:rsidR="007A1BF1" w:rsidRDefault="007A1BF1" w:rsidP="00762C13">
      <w:pPr>
        <w:spacing w:after="0" w:line="360" w:lineRule="auto"/>
        <w:rPr>
          <w:rFonts w:ascii="Times New Roman" w:eastAsia="Times New Roman" w:hAnsi="Times New Roman" w:cs="Times New Roman"/>
          <w:i/>
          <w:iCs/>
          <w:kern w:val="0"/>
          <w14:ligatures w14:val="none"/>
        </w:rPr>
      </w:pPr>
    </w:p>
    <w:p w14:paraId="10ACAB71" w14:textId="77777777" w:rsidR="007A1BF1" w:rsidRDefault="007A1BF1" w:rsidP="00762C13">
      <w:pPr>
        <w:spacing w:after="0" w:line="360" w:lineRule="auto"/>
        <w:rPr>
          <w:rFonts w:ascii="Times New Roman" w:eastAsia="Times New Roman" w:hAnsi="Times New Roman" w:cs="Times New Roman"/>
          <w:i/>
          <w:iCs/>
          <w:kern w:val="0"/>
          <w14:ligatures w14:val="none"/>
        </w:rPr>
      </w:pPr>
    </w:p>
    <w:p w14:paraId="14D1509D" w14:textId="4CE88E6C" w:rsidR="0092193C" w:rsidRPr="00A349DB" w:rsidRDefault="00A349DB" w:rsidP="00762C13">
      <w:pPr>
        <w:spacing w:after="0" w:line="360" w:lineRule="auto"/>
        <w:rPr>
          <w:rFonts w:ascii="Times New Roman" w:hAnsi="Times New Roman" w:cs="Times New Roman"/>
          <w:i/>
          <w:spacing w:val="-2"/>
        </w:rPr>
      </w:pPr>
      <w:r w:rsidRPr="00A349DB">
        <w:rPr>
          <w:rFonts w:ascii="Times New Roman" w:eastAsia="Times New Roman" w:hAnsi="Times New Roman" w:cs="Times New Roman"/>
          <w:i/>
          <w:iCs/>
          <w:kern w:val="0"/>
          <w14:ligatures w14:val="none"/>
        </w:rPr>
        <w:t>J</w:t>
      </w:r>
      <w:r w:rsidR="0092193C" w:rsidRPr="00A349DB">
        <w:rPr>
          <w:rFonts w:ascii="Times New Roman" w:hAnsi="Times New Roman" w:cs="Times New Roman"/>
          <w:i/>
          <w:iCs/>
          <w:spacing w:val="-2"/>
        </w:rPr>
        <w:t>uvenile A</w:t>
      </w:r>
      <w:r w:rsidR="00BE4272" w:rsidRPr="00A349DB">
        <w:rPr>
          <w:rFonts w:ascii="Times New Roman" w:hAnsi="Times New Roman" w:cs="Times New Roman"/>
          <w:i/>
          <w:spacing w:val="-2"/>
        </w:rPr>
        <w:t>merican Shad</w:t>
      </w:r>
      <w:r w:rsidR="0092193C" w:rsidRPr="00A349DB">
        <w:rPr>
          <w:rFonts w:ascii="Times New Roman" w:hAnsi="Times New Roman" w:cs="Times New Roman"/>
          <w:i/>
          <w:spacing w:val="-2"/>
        </w:rPr>
        <w:t xml:space="preserve"> Catch Rates</w:t>
      </w:r>
    </w:p>
    <w:p w14:paraId="3D0E566D" w14:textId="1142D421" w:rsidR="0092193C" w:rsidRDefault="0092193C" w:rsidP="00762C13">
      <w:pPr>
        <w:pStyle w:val="BodyText"/>
        <w:spacing w:line="360" w:lineRule="auto"/>
        <w:ind w:left="0" w:right="144"/>
        <w:jc w:val="both"/>
      </w:pPr>
      <w:r w:rsidRPr="00A42440">
        <w:t>Statistical analysis of data from 2009</w:t>
      </w:r>
      <w:r>
        <w:t xml:space="preserve"> to </w:t>
      </w:r>
      <w:r w:rsidRPr="00A42440">
        <w:t>2016 indicated a</w:t>
      </w:r>
      <w:r>
        <w:t xml:space="preserve">n </w:t>
      </w:r>
      <w:r w:rsidRPr="00A42440">
        <w:t>overall trend of increase-peak-decrease in catch rate in</w:t>
      </w:r>
      <w:r>
        <w:t xml:space="preserve"> this time series</w:t>
      </w:r>
      <w:r w:rsidRPr="00A42440">
        <w:t xml:space="preserve"> (Post and Holbrook 2016). The increase-peak-decrease trend is most likely a result of a combination of changing environmental and ontogen</w:t>
      </w:r>
      <w:r>
        <w:t>et</w:t>
      </w:r>
      <w:r w:rsidRPr="00A42440">
        <w:t>ic factors as the sampling season progresses. Stokesbury and Dadswell (1989) reported water temperature to be a leading factor for juvenile A</w:t>
      </w:r>
      <w:r w:rsidR="00E31C20">
        <w:t>merican shad</w:t>
      </w:r>
      <w:r w:rsidRPr="00A42440">
        <w:t xml:space="preserve"> migration, suggesting that YOY</w:t>
      </w:r>
      <w:r w:rsidR="00E31C20">
        <w:t xml:space="preserve"> </w:t>
      </w:r>
      <w:r w:rsidRPr="00A42440">
        <w:t xml:space="preserve">movement was triggered by temperatures ranging from 12–19°C, depending on moon phase. Similarly, 4–6°C was suggested as a lower threshold temperature limit for YOY </w:t>
      </w:r>
      <w:r w:rsidR="003D0C60" w:rsidRPr="008D4A52">
        <w:rPr>
          <w:rFonts w:cs="Times New Roman"/>
        </w:rPr>
        <w:t>American shad</w:t>
      </w:r>
      <w:r w:rsidR="003D0C60" w:rsidRPr="00A42440" w:rsidDel="003D0C60">
        <w:t xml:space="preserve"> </w:t>
      </w:r>
      <w:r w:rsidRPr="00A42440">
        <w:t xml:space="preserve">before emigrating completely from freshwater (Chittenden 1969; Marcy 1976). Another potential cue for outmigration is body size, where larger, typically older, individuals have been found in the downstream portion of rivers earlier than their smaller bodied conspecifics (Limburg 1996). </w:t>
      </w:r>
      <w:r>
        <w:t>S</w:t>
      </w:r>
      <w:r w:rsidRPr="00A42440">
        <w:t>ampling locations are located near spawning and nursery habitat and</w:t>
      </w:r>
      <w:r>
        <w:t>,</w:t>
      </w:r>
      <w:r w:rsidRPr="00A42440">
        <w:t xml:space="preserve"> in the fall of the year as water temperatures cool and fish </w:t>
      </w:r>
      <w:r>
        <w:t xml:space="preserve">continue to grow, </w:t>
      </w:r>
      <w:r w:rsidRPr="00A42440">
        <w:t xml:space="preserve">fewer </w:t>
      </w:r>
      <w:r w:rsidR="003D0C60" w:rsidRPr="008D4A52">
        <w:rPr>
          <w:rFonts w:cs="Times New Roman"/>
        </w:rPr>
        <w:t>American shad</w:t>
      </w:r>
      <w:r w:rsidR="003D0C60" w:rsidRPr="00A42440" w:rsidDel="003D0C60">
        <w:t xml:space="preserve"> </w:t>
      </w:r>
      <w:r>
        <w:t xml:space="preserve">tend to be caught, </w:t>
      </w:r>
      <w:r w:rsidRPr="00A42440">
        <w:t xml:space="preserve">most likely because downstream migrations have </w:t>
      </w:r>
      <w:r>
        <w:t xml:space="preserve">already </w:t>
      </w:r>
      <w:r w:rsidRPr="00A42440">
        <w:t xml:space="preserve">occurred. </w:t>
      </w:r>
    </w:p>
    <w:p w14:paraId="6A1660B2" w14:textId="77777777" w:rsidR="0092193C" w:rsidRDefault="0092193C" w:rsidP="00762C13">
      <w:pPr>
        <w:pStyle w:val="BodyText"/>
        <w:spacing w:line="360" w:lineRule="auto"/>
        <w:ind w:left="0" w:right="144"/>
        <w:jc w:val="both"/>
      </w:pPr>
    </w:p>
    <w:p w14:paraId="77888957" w14:textId="5FD89920" w:rsidR="0092193C" w:rsidRDefault="0092193C" w:rsidP="00762C13">
      <w:pPr>
        <w:pStyle w:val="BodyText"/>
        <w:spacing w:line="360" w:lineRule="auto"/>
        <w:ind w:left="0" w:right="137"/>
        <w:jc w:val="both"/>
      </w:pPr>
      <w:r w:rsidRPr="00641381">
        <w:t xml:space="preserve">In </w:t>
      </w:r>
      <w:r w:rsidRPr="00974385">
        <w:t xml:space="preserve">2025, daily catch rates were plotted for juvenile </w:t>
      </w:r>
      <w:r w:rsidR="003D0C60" w:rsidRPr="008D4A52">
        <w:rPr>
          <w:rFonts w:cs="Times New Roman"/>
        </w:rPr>
        <w:t>American shad</w:t>
      </w:r>
      <w:r w:rsidR="003D0C60" w:rsidRPr="00974385" w:rsidDel="003D0C60">
        <w:t xml:space="preserve"> </w:t>
      </w:r>
      <w:r w:rsidRPr="00974385">
        <w:t xml:space="preserve">collected in the Congaree and Upper Santee Rivers (Figure </w:t>
      </w:r>
      <w:r w:rsidR="001B2DF1">
        <w:t>16</w:t>
      </w:r>
      <w:r w:rsidRPr="00974385">
        <w:t xml:space="preserve">). Catch rates peak in early July </w:t>
      </w:r>
      <w:r w:rsidR="001B2DF1">
        <w:t xml:space="preserve">and at the end of October </w:t>
      </w:r>
      <w:r w:rsidRPr="00974385">
        <w:t>in both river</w:t>
      </w:r>
      <w:r w:rsidR="001B2DF1">
        <w:t xml:space="preserve">s, </w:t>
      </w:r>
      <w:r w:rsidR="008E2AE7">
        <w:t xml:space="preserve">tapering </w:t>
      </w:r>
      <w:r w:rsidR="008E2AE7" w:rsidRPr="00974385">
        <w:t>off</w:t>
      </w:r>
      <w:r w:rsidRPr="00974385">
        <w:t xml:space="preserve"> </w:t>
      </w:r>
      <w:r w:rsidR="001B2DF1">
        <w:t>through much of the summer and early fall</w:t>
      </w:r>
      <w:r w:rsidRPr="00974385">
        <w:t>.</w:t>
      </w:r>
      <w:r>
        <w:rPr>
          <w:b/>
          <w:bCs/>
        </w:rPr>
        <w:t xml:space="preserve">  </w:t>
      </w:r>
      <w:r>
        <w:t xml:space="preserve">There were no instances where water temperatures exceeded 26°C or dropped below </w:t>
      </w:r>
      <w:r w:rsidR="001B2DF1">
        <w:t>18</w:t>
      </w:r>
      <w:r>
        <w:t xml:space="preserve">°C, as is common in mid-summer and October, respectfully, in previous years. </w:t>
      </w:r>
      <w:r w:rsidR="001B2DF1">
        <w:t>As observed catch rates peaked twice within the sample period, the typical increase-peak-decrease trend was not observed</w:t>
      </w:r>
      <w:r w:rsidR="006863B4">
        <w:t>, and it is suspected outmigration was incomplete by the end of the survey.</w:t>
      </w:r>
      <w:r>
        <w:t xml:space="preserve"> Sampling efforts were lower than prior years (nearing those from 2024) as the sampling responsibility has transitioned from Diadromous staff to regional staff, with the primary goal of maintaining adequate collection for the (historically) most informative sites; those in the Upper Santee and Congaree Rivers. This shift </w:t>
      </w:r>
      <w:r>
        <w:lastRenderedPageBreak/>
        <w:t xml:space="preserve">has reduced the number of sampling trips, cutting the overall effort in half, however such effort appears to adequately represent the relative abundance of </w:t>
      </w:r>
      <w:r w:rsidR="003D0C60" w:rsidRPr="008D4A52">
        <w:rPr>
          <w:rFonts w:cs="Times New Roman"/>
        </w:rPr>
        <w:t>American shad</w:t>
      </w:r>
      <w:r w:rsidR="003D0C60" w:rsidDel="003D0C60">
        <w:t xml:space="preserve"> </w:t>
      </w:r>
      <w:r>
        <w:t xml:space="preserve">with respect to the entire series (Figure </w:t>
      </w:r>
      <w:r w:rsidR="008E2AE7">
        <w:t>17</w:t>
      </w:r>
      <w:r>
        <w:t>). For example, the 2024 collection was similar to 2023, from roughly 23 hours less sampling effort, suggesting a relatively strong YOY class. While the 2025 catch was the lowest on record, it resulted from a deficit of ~12 sampling hours from 2016, suggesting similar abundance between these years.</w:t>
      </w:r>
    </w:p>
    <w:p w14:paraId="3B6560FB" w14:textId="77777777" w:rsidR="00A349DB" w:rsidRDefault="00A349DB" w:rsidP="00762C13">
      <w:pPr>
        <w:pStyle w:val="BodyText"/>
        <w:spacing w:line="360" w:lineRule="auto"/>
        <w:ind w:left="0" w:right="137"/>
        <w:jc w:val="both"/>
      </w:pPr>
    </w:p>
    <w:p w14:paraId="4C09D866" w14:textId="007C218D" w:rsidR="0092193C" w:rsidRDefault="0092193C" w:rsidP="00762C13">
      <w:pPr>
        <w:pStyle w:val="BodyText"/>
        <w:spacing w:line="360" w:lineRule="auto"/>
        <w:ind w:left="0" w:right="137"/>
        <w:jc w:val="both"/>
      </w:pPr>
      <w:r>
        <w:t xml:space="preserve">Annual geometric means were calculated for </w:t>
      </w:r>
      <w:r w:rsidR="003D0C60" w:rsidRPr="008D4A52">
        <w:rPr>
          <w:rFonts w:cs="Times New Roman"/>
        </w:rPr>
        <w:t>American shad</w:t>
      </w:r>
      <w:r w:rsidR="003D0C60" w:rsidDel="003D0C60">
        <w:t xml:space="preserve"> </w:t>
      </w:r>
      <w:r>
        <w:t xml:space="preserve">catch-per-minute, pooled from </w:t>
      </w:r>
      <w:r w:rsidR="00F01512">
        <w:t>all</w:t>
      </w:r>
      <w:r>
        <w:t xml:space="preserve"> the river sites sampled throughout project history, and were plotted as river-specific series. The 25</w:t>
      </w:r>
      <w:r w:rsidRPr="00D63CE8">
        <w:rPr>
          <w:vertAlign w:val="superscript"/>
        </w:rPr>
        <w:t>th</w:t>
      </w:r>
      <w:r>
        <w:t xml:space="preserve"> percentile (Q25) was calculated for and plotted along with each series to act as a relative baseline to inform the strength of year classes. Abundance appears either somewhat stationary or increasing slightly for all rivers, aside from the Congaree, which reflects a record low in </w:t>
      </w:r>
      <w:r w:rsidR="002A13DB" w:rsidRPr="008D4A52">
        <w:rPr>
          <w:rFonts w:cs="Times New Roman"/>
        </w:rPr>
        <w:t>American shad</w:t>
      </w:r>
      <w:r w:rsidR="002A13DB" w:rsidDel="003D0C60">
        <w:t xml:space="preserve"> </w:t>
      </w:r>
      <w:r>
        <w:t>abundance from the 2025 season</w:t>
      </w:r>
      <w:r w:rsidR="008E2AE7">
        <w:t>, slightly below catch rates observed in 2020</w:t>
      </w:r>
      <w:r>
        <w:t xml:space="preserve">. Additionally, all indices appear to oscillate in </w:t>
      </w:r>
      <w:r w:rsidR="00934278">
        <w:t>generational</w:t>
      </w:r>
      <w:r>
        <w:t xml:space="preserve"> cycles of low-to-high relative abundance (Figure </w:t>
      </w:r>
      <w:r w:rsidR="008E2AE7">
        <w:t>18</w:t>
      </w:r>
      <w:r>
        <w:t xml:space="preserve">). Often used as a baseline for abundance surveys, Q25 reflects a value that should be met or surpassed with regularity, and surveys that fail to meet Q25 on multiple occasions heighten concern for the species. Particular concern is raised when Q25 is not met for consecutive years, indicating decreasing trends in abundance are likely. In this case, </w:t>
      </w:r>
      <w:r w:rsidR="003D0C60" w:rsidRPr="008D4A52">
        <w:rPr>
          <w:rFonts w:cs="Times New Roman"/>
        </w:rPr>
        <w:t>American shad</w:t>
      </w:r>
      <w:r w:rsidR="003D0C60" w:rsidDel="003D0C60">
        <w:t xml:space="preserve"> </w:t>
      </w:r>
      <w:r>
        <w:t xml:space="preserve">have roughly the same access to Santee and Congaree </w:t>
      </w:r>
      <w:r w:rsidR="002A13DB">
        <w:t xml:space="preserve">River </w:t>
      </w:r>
      <w:r>
        <w:t xml:space="preserve">sites, and it can be difficult to determine the mechanism behind the opposing trends. For example, it is possible that a large proportion of adult </w:t>
      </w:r>
      <w:r w:rsidR="003D0C60" w:rsidRPr="008D4A52">
        <w:rPr>
          <w:rFonts w:cs="Times New Roman"/>
        </w:rPr>
        <w:t>American shad</w:t>
      </w:r>
      <w:r w:rsidR="003D0C60" w:rsidDel="003D0C60">
        <w:t xml:space="preserve"> </w:t>
      </w:r>
      <w:r>
        <w:t xml:space="preserve">spawned downstream of the Congaree sites in 2025 or that progeny were spawned upstream, and </w:t>
      </w:r>
      <w:r w:rsidR="008E2AE7">
        <w:t xml:space="preserve">water temperatures consistently above the </w:t>
      </w:r>
      <w:r w:rsidR="00F1268F">
        <w:t>observed</w:t>
      </w:r>
      <w:r w:rsidR="008E2AE7">
        <w:t xml:space="preserve"> threshold (June through September) paused outmigration until October.</w:t>
      </w:r>
      <w:r w:rsidR="00F1268F">
        <w:t xml:space="preserve"> </w:t>
      </w:r>
      <w:r>
        <w:t xml:space="preserve">Alternatively, this </w:t>
      </w:r>
      <w:r w:rsidR="00F1268F">
        <w:t xml:space="preserve">multi-peak trend in catch rates </w:t>
      </w:r>
      <w:r>
        <w:t xml:space="preserve">could be the result of sampling error due to a relatively warm winter, in that a large proportion of YOY </w:t>
      </w:r>
      <w:r w:rsidR="003D0C60" w:rsidRPr="008D4A52">
        <w:rPr>
          <w:rFonts w:cs="Times New Roman"/>
        </w:rPr>
        <w:t>American shad</w:t>
      </w:r>
      <w:r w:rsidR="003D0C60" w:rsidDel="003D0C60">
        <w:t xml:space="preserve"> </w:t>
      </w:r>
      <w:r>
        <w:t xml:space="preserve">may have grown more rapidly and exited the area prior to the start of the 2025 sampling period. When pooled together (not depicted), the Santee and Congaree </w:t>
      </w:r>
      <w:r w:rsidR="002A13DB">
        <w:t xml:space="preserve">River </w:t>
      </w:r>
      <w:r>
        <w:t xml:space="preserve">catch rates generally follow the Santee trend, and perhaps this is a more accurate indicator of abundance (e.g., increased sample sizes) for the Santee Basin. </w:t>
      </w:r>
    </w:p>
    <w:p w14:paraId="7DD45739" w14:textId="77777777" w:rsidR="008F1759" w:rsidRDefault="008F1759" w:rsidP="00762C13">
      <w:pPr>
        <w:widowControl w:val="0"/>
        <w:spacing w:after="0" w:line="360" w:lineRule="auto"/>
        <w:ind w:right="187"/>
        <w:jc w:val="both"/>
        <w:rPr>
          <w:rFonts w:ascii="Times New Roman" w:eastAsia="Times New Roman" w:hAnsi="Times New Roman" w:cs="Times New Roman"/>
          <w:kern w:val="0"/>
          <w14:ligatures w14:val="none"/>
        </w:rPr>
      </w:pPr>
    </w:p>
    <w:p w14:paraId="46464F6F" w14:textId="75A63E4D" w:rsidR="008D4CD0" w:rsidRDefault="00226D9A" w:rsidP="008F1759">
      <w:pPr>
        <w:widowControl w:val="0"/>
        <w:spacing w:before="69" w:after="0" w:line="360" w:lineRule="auto"/>
        <w:ind w:right="187"/>
        <w:jc w:val="both"/>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05B1144D" wp14:editId="0033730C">
            <wp:extent cx="5943600" cy="4622800"/>
            <wp:effectExtent l="0" t="0" r="0" b="6350"/>
            <wp:docPr id="1800480191" name="Picture 19" descr="Chart, lin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80191" name="Picture 19" descr="Chart, line char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14E35DFB" w14:textId="00E89B1D" w:rsidR="008D4CD0" w:rsidRDefault="008D4CD0" w:rsidP="00762C13">
      <w:pPr>
        <w:pStyle w:val="Heading3"/>
        <w:spacing w:after="200" w:line="240" w:lineRule="auto"/>
        <w:rPr>
          <w:rStyle w:val="Heading3Char"/>
          <w:rFonts w:cs="Times New Roman"/>
          <w:szCs w:val="20"/>
        </w:rPr>
      </w:pPr>
      <w:r w:rsidRPr="003D0C60">
        <w:rPr>
          <w:rStyle w:val="Heading3Char"/>
        </w:rPr>
        <w:t xml:space="preserve">Figure </w:t>
      </w:r>
      <w:r w:rsidR="00E31C20">
        <w:rPr>
          <w:rStyle w:val="Heading3Char"/>
        </w:rPr>
        <w:t>16</w:t>
      </w:r>
      <w:r w:rsidRPr="003D0C60">
        <w:rPr>
          <w:rStyle w:val="Heading3Char"/>
        </w:rPr>
        <w:t xml:space="preserve">. Catch rates of juvenile </w:t>
      </w:r>
      <w:r w:rsidR="002A13DB" w:rsidRPr="008D4A52">
        <w:rPr>
          <w:rFonts w:cs="Times New Roman"/>
        </w:rPr>
        <w:t>American shad</w:t>
      </w:r>
      <w:r w:rsidR="002A13DB" w:rsidDel="003D0C60">
        <w:t xml:space="preserve"> </w:t>
      </w:r>
      <w:r w:rsidRPr="003D0C60">
        <w:rPr>
          <w:rStyle w:val="Heading3Char"/>
        </w:rPr>
        <w:t>and water temperature throughout the upper Santee River Basin</w:t>
      </w:r>
      <w:r w:rsidRPr="0018595A">
        <w:rPr>
          <w:rStyle w:val="Heading3Char"/>
          <w:rFonts w:cs="Times New Roman"/>
          <w:szCs w:val="20"/>
        </w:rPr>
        <w:t xml:space="preserve"> (Congaree, and Upper Santee Rivers) in 202</w:t>
      </w:r>
      <w:r>
        <w:rPr>
          <w:rStyle w:val="Heading3Char"/>
          <w:rFonts w:cs="Times New Roman"/>
          <w:szCs w:val="20"/>
        </w:rPr>
        <w:t>5.</w:t>
      </w:r>
    </w:p>
    <w:p w14:paraId="664ADFF1" w14:textId="77777777" w:rsidR="008D4CD0" w:rsidRDefault="008D4CD0" w:rsidP="008F1759">
      <w:pPr>
        <w:widowControl w:val="0"/>
        <w:spacing w:before="69" w:after="0" w:line="360" w:lineRule="auto"/>
        <w:ind w:right="187"/>
        <w:jc w:val="both"/>
        <w:rPr>
          <w:rFonts w:ascii="Times New Roman" w:eastAsia="Times New Roman" w:hAnsi="Times New Roman" w:cs="Times New Roman"/>
          <w:kern w:val="0"/>
          <w14:ligatures w14:val="none"/>
        </w:rPr>
      </w:pPr>
    </w:p>
    <w:p w14:paraId="55564942" w14:textId="44A0493B" w:rsidR="008D4CD0" w:rsidRDefault="009A1382" w:rsidP="008F1759">
      <w:pPr>
        <w:widowControl w:val="0"/>
        <w:spacing w:before="69" w:after="0" w:line="360" w:lineRule="auto"/>
        <w:ind w:right="187"/>
        <w:jc w:val="both"/>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54262B42" wp14:editId="45B0D6E0">
            <wp:extent cx="5943600" cy="4622800"/>
            <wp:effectExtent l="0" t="0" r="0" b="6350"/>
            <wp:docPr id="1918730689" name="Picture 20" descr="Chart,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30689" name="Picture 20" descr="Chart, histogra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0861AD22" w14:textId="351BBB98" w:rsidR="008D4CD0" w:rsidRDefault="008D4CD0" w:rsidP="00762C13">
      <w:pPr>
        <w:pStyle w:val="Heading3"/>
        <w:spacing w:after="200" w:line="240" w:lineRule="auto"/>
        <w:rPr>
          <w:rFonts w:cs="Times New Roman"/>
          <w:noProof/>
          <w:szCs w:val="20"/>
        </w:rPr>
      </w:pPr>
      <w:r w:rsidRPr="00EA26EF">
        <w:rPr>
          <w:rFonts w:cs="Times New Roman"/>
          <w:noProof/>
          <w:szCs w:val="20"/>
        </w:rPr>
        <w:t xml:space="preserve">Figure </w:t>
      </w:r>
      <w:r w:rsidR="00E31C20">
        <w:rPr>
          <w:rFonts w:cs="Times New Roman"/>
          <w:noProof/>
          <w:szCs w:val="20"/>
        </w:rPr>
        <w:t>17</w:t>
      </w:r>
      <w:r w:rsidRPr="00EA26EF">
        <w:rPr>
          <w:rFonts w:cs="Times New Roman"/>
          <w:noProof/>
          <w:szCs w:val="20"/>
        </w:rPr>
        <w:t xml:space="preserve">. Number of juvenile </w:t>
      </w:r>
      <w:r w:rsidR="002A13DB" w:rsidRPr="008D4A52">
        <w:rPr>
          <w:rFonts w:cs="Times New Roman"/>
        </w:rPr>
        <w:t>American shad</w:t>
      </w:r>
      <w:r w:rsidR="002A13DB" w:rsidDel="003D0C60">
        <w:t xml:space="preserve"> </w:t>
      </w:r>
      <w:r w:rsidRPr="00EA26EF">
        <w:rPr>
          <w:rFonts w:cs="Times New Roman"/>
          <w:noProof/>
          <w:szCs w:val="20"/>
        </w:rPr>
        <w:t xml:space="preserve">collected </w:t>
      </w:r>
      <w:r w:rsidR="009A1382">
        <w:rPr>
          <w:rFonts w:cs="Times New Roman"/>
          <w:noProof/>
          <w:szCs w:val="20"/>
        </w:rPr>
        <w:t xml:space="preserve">(black bars) </w:t>
      </w:r>
      <w:r w:rsidRPr="00EA26EF">
        <w:rPr>
          <w:rFonts w:cs="Times New Roman"/>
          <w:noProof/>
          <w:szCs w:val="20"/>
        </w:rPr>
        <w:t xml:space="preserve">and total sample effort </w:t>
      </w:r>
      <w:r w:rsidR="009A1382">
        <w:rPr>
          <w:rFonts w:cs="Times New Roman"/>
          <w:noProof/>
          <w:szCs w:val="20"/>
        </w:rPr>
        <w:t xml:space="preserve">(orange line) </w:t>
      </w:r>
      <w:r w:rsidRPr="00EA26EF">
        <w:rPr>
          <w:rFonts w:cs="Times New Roman"/>
          <w:noProof/>
          <w:szCs w:val="20"/>
        </w:rPr>
        <w:t>throughout the upper Santee River Basin, the Diversional Canal, and Lakes Marion and Moultrie from 2009 through 2023. In 2024</w:t>
      </w:r>
      <w:r w:rsidR="002A13DB">
        <w:rPr>
          <w:rFonts w:cs="Times New Roman"/>
          <w:noProof/>
          <w:szCs w:val="20"/>
        </w:rPr>
        <w:t>–</w:t>
      </w:r>
      <w:r>
        <w:rPr>
          <w:rFonts w:cs="Times New Roman"/>
          <w:noProof/>
          <w:szCs w:val="20"/>
        </w:rPr>
        <w:t>2025</w:t>
      </w:r>
      <w:r w:rsidRPr="00EA26EF">
        <w:rPr>
          <w:rFonts w:cs="Times New Roman"/>
          <w:noProof/>
          <w:szCs w:val="20"/>
        </w:rPr>
        <w:t>, only the Upper Santee and Congaree Rivers were sampled.</w:t>
      </w:r>
      <w:r w:rsidR="002A13DB">
        <w:rPr>
          <w:rFonts w:cs="Times New Roman"/>
          <w:noProof/>
          <w:szCs w:val="20"/>
        </w:rPr>
        <w:t xml:space="preserve"> </w:t>
      </w:r>
    </w:p>
    <w:p w14:paraId="05613333" w14:textId="77777777" w:rsidR="008D4CD0" w:rsidRDefault="008D4CD0" w:rsidP="008F1759">
      <w:pPr>
        <w:widowControl w:val="0"/>
        <w:spacing w:before="69" w:after="0" w:line="360" w:lineRule="auto"/>
        <w:ind w:right="187"/>
        <w:jc w:val="both"/>
        <w:rPr>
          <w:rFonts w:ascii="Times New Roman" w:eastAsia="Times New Roman" w:hAnsi="Times New Roman" w:cs="Times New Roman"/>
          <w:kern w:val="0"/>
          <w14:ligatures w14:val="none"/>
        </w:rPr>
      </w:pPr>
    </w:p>
    <w:p w14:paraId="766AF2E2" w14:textId="447F9342" w:rsidR="008D4CD0" w:rsidRDefault="009A1382" w:rsidP="008F1759">
      <w:pPr>
        <w:widowControl w:val="0"/>
        <w:spacing w:before="69" w:after="0" w:line="360" w:lineRule="auto"/>
        <w:ind w:right="187"/>
        <w:jc w:val="both"/>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6D411197" wp14:editId="0A53A36A">
            <wp:extent cx="5943600" cy="4622800"/>
            <wp:effectExtent l="0" t="0" r="0" b="6350"/>
            <wp:docPr id="43575930" name="Picture 2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5930" name="Picture 21" descr="Graphical user interfac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1ABD7CFB" w14:textId="2291FBD8" w:rsidR="008D4CD0" w:rsidRDefault="008D4CD0" w:rsidP="00762C13">
      <w:pPr>
        <w:pStyle w:val="Heading3"/>
        <w:spacing w:after="200" w:line="240" w:lineRule="auto"/>
        <w:rPr>
          <w:noProof/>
        </w:rPr>
      </w:pPr>
      <w:r w:rsidRPr="008A1523">
        <w:rPr>
          <w:snapToGrid w:val="0"/>
        </w:rPr>
        <w:t xml:space="preserve">Figure </w:t>
      </w:r>
      <w:r w:rsidR="00E31C20">
        <w:rPr>
          <w:snapToGrid w:val="0"/>
        </w:rPr>
        <w:t>18</w:t>
      </w:r>
      <w:r w:rsidRPr="008A1523">
        <w:rPr>
          <w:snapToGrid w:val="0"/>
        </w:rPr>
        <w:t xml:space="preserve">. </w:t>
      </w:r>
      <w:r>
        <w:rPr>
          <w:snapToGrid w:val="0"/>
        </w:rPr>
        <w:t>Annual geometric mean</w:t>
      </w:r>
      <w:r w:rsidR="00E31C20">
        <w:rPr>
          <w:snapToGrid w:val="0"/>
        </w:rPr>
        <w:t xml:space="preserve"> catch</w:t>
      </w:r>
      <w:r>
        <w:rPr>
          <w:snapToGrid w:val="0"/>
        </w:rPr>
        <w:t xml:space="preserve"> for each surveyed river, plotted with the Q25 (red, dotted line) for each series.</w:t>
      </w:r>
    </w:p>
    <w:bookmarkEnd w:id="2"/>
    <w:p w14:paraId="2B96E8A2" w14:textId="77777777" w:rsidR="008F1759" w:rsidRPr="00341B13" w:rsidRDefault="008F1759" w:rsidP="00762C13">
      <w:pPr>
        <w:spacing w:after="0" w:line="360" w:lineRule="auto"/>
        <w:jc w:val="both"/>
        <w:rPr>
          <w:rFonts w:ascii="Times New Roman" w:hAnsi="Times New Roman" w:cs="Times New Roman"/>
          <w:sz w:val="20"/>
          <w:szCs w:val="20"/>
        </w:rPr>
      </w:pPr>
    </w:p>
    <w:p w14:paraId="58A6B97A" w14:textId="09AA8570" w:rsidR="00786B61" w:rsidRDefault="00786B61" w:rsidP="00762C13">
      <w:pPr>
        <w:spacing w:after="0" w:line="360" w:lineRule="auto"/>
        <w:jc w:val="both"/>
        <w:rPr>
          <w:rFonts w:ascii="Times New Roman" w:hAnsi="Times New Roman" w:cs="Times New Roman"/>
          <w:b/>
          <w:bCs/>
          <w:u w:val="single"/>
        </w:rPr>
      </w:pPr>
      <w:r w:rsidRPr="00B03DA0">
        <w:rPr>
          <w:rFonts w:ascii="Times New Roman" w:hAnsi="Times New Roman" w:cs="Times New Roman"/>
          <w:b/>
          <w:bCs/>
          <w:u w:val="single"/>
        </w:rPr>
        <w:t>Recommendation</w:t>
      </w:r>
      <w:r w:rsidR="00344B5B">
        <w:rPr>
          <w:rFonts w:ascii="Times New Roman" w:hAnsi="Times New Roman" w:cs="Times New Roman"/>
          <w:b/>
          <w:bCs/>
          <w:u w:val="single"/>
        </w:rPr>
        <w:t>s</w:t>
      </w:r>
    </w:p>
    <w:p w14:paraId="09F65C74" w14:textId="77777777" w:rsidR="00EB6B6E" w:rsidRPr="00B03DA0" w:rsidRDefault="00EB6B6E" w:rsidP="00762C13">
      <w:pPr>
        <w:spacing w:after="0" w:line="360" w:lineRule="auto"/>
        <w:jc w:val="both"/>
        <w:rPr>
          <w:rFonts w:ascii="Times New Roman" w:hAnsi="Times New Roman" w:cs="Times New Roman"/>
          <w:b/>
          <w:bCs/>
          <w:u w:val="single"/>
        </w:rPr>
      </w:pPr>
    </w:p>
    <w:p w14:paraId="1C1A3D78" w14:textId="3C2BA198" w:rsidR="00576693" w:rsidRDefault="0042483B" w:rsidP="00762C13">
      <w:pPr>
        <w:spacing w:after="0" w:line="360" w:lineRule="auto"/>
        <w:jc w:val="both"/>
        <w:rPr>
          <w:rFonts w:ascii="Times New Roman" w:hAnsi="Times New Roman" w:cs="Times New Roman"/>
        </w:rPr>
      </w:pPr>
      <w:r w:rsidRPr="00B03DA0">
        <w:rPr>
          <w:rFonts w:ascii="Times New Roman" w:hAnsi="Times New Roman" w:cs="Times New Roman"/>
        </w:rPr>
        <w:t xml:space="preserve">The overall decline of American shad catch </w:t>
      </w:r>
      <w:r w:rsidR="00CE3001">
        <w:rPr>
          <w:rFonts w:ascii="Times New Roman" w:hAnsi="Times New Roman" w:cs="Times New Roman"/>
        </w:rPr>
        <w:t>rates</w:t>
      </w:r>
      <w:r w:rsidR="00CE3001" w:rsidRPr="00B03DA0">
        <w:rPr>
          <w:rFonts w:ascii="Times New Roman" w:hAnsi="Times New Roman" w:cs="Times New Roman"/>
        </w:rPr>
        <w:t xml:space="preserve"> </w:t>
      </w:r>
      <w:r w:rsidRPr="00B03DA0">
        <w:rPr>
          <w:rFonts w:ascii="Times New Roman" w:hAnsi="Times New Roman" w:cs="Times New Roman"/>
        </w:rPr>
        <w:t xml:space="preserve">in the </w:t>
      </w:r>
      <w:r w:rsidR="00CE3001" w:rsidRPr="00B03DA0">
        <w:rPr>
          <w:rFonts w:ascii="Times New Roman" w:hAnsi="Times New Roman" w:cs="Times New Roman"/>
        </w:rPr>
        <w:t xml:space="preserve">Santee </w:t>
      </w:r>
      <w:r w:rsidR="00CE3001">
        <w:rPr>
          <w:rFonts w:ascii="Times New Roman" w:hAnsi="Times New Roman" w:cs="Times New Roman"/>
        </w:rPr>
        <w:t>and</w:t>
      </w:r>
      <w:r w:rsidR="00CE3001" w:rsidRPr="00B03DA0">
        <w:rPr>
          <w:rFonts w:ascii="Times New Roman" w:hAnsi="Times New Roman" w:cs="Times New Roman"/>
        </w:rPr>
        <w:t xml:space="preserve"> </w:t>
      </w:r>
      <w:r w:rsidRPr="00B03DA0">
        <w:rPr>
          <w:rFonts w:ascii="Times New Roman" w:hAnsi="Times New Roman" w:cs="Times New Roman"/>
        </w:rPr>
        <w:t xml:space="preserve">Waccamaw River locations </w:t>
      </w:r>
      <w:r w:rsidR="00CE3001" w:rsidRPr="00B03DA0">
        <w:rPr>
          <w:rFonts w:ascii="Times New Roman" w:hAnsi="Times New Roman" w:cs="Times New Roman"/>
        </w:rPr>
        <w:t>warrant</w:t>
      </w:r>
      <w:r w:rsidRPr="00B03DA0">
        <w:rPr>
          <w:rFonts w:ascii="Times New Roman" w:hAnsi="Times New Roman" w:cs="Times New Roman"/>
        </w:rPr>
        <w:t xml:space="preserve"> closer evaluation. </w:t>
      </w:r>
      <w:r w:rsidR="00801064">
        <w:rPr>
          <w:rFonts w:ascii="Times New Roman" w:hAnsi="Times New Roman" w:cs="Times New Roman"/>
        </w:rPr>
        <w:t xml:space="preserve">The slight increase of </w:t>
      </w:r>
      <w:r w:rsidR="00CE3001">
        <w:rPr>
          <w:rFonts w:ascii="Times New Roman" w:hAnsi="Times New Roman" w:cs="Times New Roman"/>
        </w:rPr>
        <w:t xml:space="preserve">commercial </w:t>
      </w:r>
      <w:r w:rsidR="00801064">
        <w:rPr>
          <w:rFonts w:ascii="Times New Roman" w:hAnsi="Times New Roman" w:cs="Times New Roman"/>
        </w:rPr>
        <w:t xml:space="preserve">catch rates in </w:t>
      </w:r>
      <w:r w:rsidR="00CE3001" w:rsidRPr="00B03DA0">
        <w:rPr>
          <w:rFonts w:ascii="Times New Roman" w:hAnsi="Times New Roman" w:cs="Times New Roman"/>
        </w:rPr>
        <w:t xml:space="preserve">the Waccamaw </w:t>
      </w:r>
      <w:r w:rsidR="00CE3001">
        <w:rPr>
          <w:rFonts w:ascii="Times New Roman" w:hAnsi="Times New Roman" w:cs="Times New Roman"/>
        </w:rPr>
        <w:t xml:space="preserve">and Great Pee Dee </w:t>
      </w:r>
      <w:r w:rsidR="00CE3001" w:rsidRPr="00B03DA0">
        <w:rPr>
          <w:rFonts w:ascii="Times New Roman" w:hAnsi="Times New Roman" w:cs="Times New Roman"/>
        </w:rPr>
        <w:t>River</w:t>
      </w:r>
      <w:r w:rsidR="00CE3001">
        <w:rPr>
          <w:rFonts w:ascii="Times New Roman" w:hAnsi="Times New Roman" w:cs="Times New Roman"/>
        </w:rPr>
        <w:t>s</w:t>
      </w:r>
      <w:r w:rsidR="00CE3001" w:rsidRPr="00B03DA0">
        <w:rPr>
          <w:rFonts w:ascii="Times New Roman" w:hAnsi="Times New Roman" w:cs="Times New Roman"/>
        </w:rPr>
        <w:t xml:space="preserve"> </w:t>
      </w:r>
      <w:r w:rsidR="00801064">
        <w:rPr>
          <w:rFonts w:ascii="Times New Roman" w:hAnsi="Times New Roman" w:cs="Times New Roman"/>
        </w:rPr>
        <w:t xml:space="preserve">in 2025 does seem to </w:t>
      </w:r>
      <w:r w:rsidR="00CE3001">
        <w:rPr>
          <w:rFonts w:ascii="Times New Roman" w:hAnsi="Times New Roman" w:cs="Times New Roman"/>
        </w:rPr>
        <w:t>less</w:t>
      </w:r>
      <w:r w:rsidR="000932A2">
        <w:rPr>
          <w:rFonts w:ascii="Times New Roman" w:hAnsi="Times New Roman" w:cs="Times New Roman"/>
        </w:rPr>
        <w:t>en</w:t>
      </w:r>
      <w:r w:rsidR="00CE3001">
        <w:rPr>
          <w:rFonts w:ascii="Times New Roman" w:hAnsi="Times New Roman" w:cs="Times New Roman"/>
        </w:rPr>
        <w:t xml:space="preserve"> the concern over </w:t>
      </w:r>
      <w:r w:rsidR="00801064">
        <w:rPr>
          <w:rFonts w:ascii="Times New Roman" w:hAnsi="Times New Roman" w:cs="Times New Roman"/>
        </w:rPr>
        <w:t>the long-term pattern of decreasing catches.</w:t>
      </w:r>
      <w:r w:rsidR="00A0622B">
        <w:rPr>
          <w:rFonts w:ascii="Times New Roman" w:hAnsi="Times New Roman" w:cs="Times New Roman"/>
        </w:rPr>
        <w:t xml:space="preserve"> However, </w:t>
      </w:r>
      <w:r w:rsidR="000932A2">
        <w:rPr>
          <w:rFonts w:ascii="Times New Roman" w:hAnsi="Times New Roman" w:cs="Times New Roman"/>
        </w:rPr>
        <w:t xml:space="preserve">there is some concern, based on public comment from commercial fishermen, that some reporting may be unreliable. Additionally, </w:t>
      </w:r>
      <w:r w:rsidR="00A0622B">
        <w:rPr>
          <w:rFonts w:ascii="Times New Roman" w:hAnsi="Times New Roman" w:cs="Times New Roman"/>
        </w:rPr>
        <w:t xml:space="preserve">shad year class strength is likely correlated to environmental variables as well as recruitment levels of adults 3 to 5 years earlier so one “good” year does not necessarily mean population levels are sustainable. </w:t>
      </w:r>
    </w:p>
    <w:p w14:paraId="3D1A1485" w14:textId="29285A2B" w:rsidR="002A13DB" w:rsidRPr="001D2F51" w:rsidRDefault="002A13DB" w:rsidP="00762C13">
      <w:pPr>
        <w:pStyle w:val="BodyText"/>
        <w:tabs>
          <w:tab w:val="left" w:pos="0"/>
          <w:tab w:val="left" w:pos="1080"/>
        </w:tabs>
        <w:spacing w:line="360" w:lineRule="auto"/>
        <w:ind w:left="0"/>
        <w:jc w:val="both"/>
      </w:pPr>
      <w:r>
        <w:t xml:space="preserve">Continued sampling remains important to inform trends in early life recruitment for juvenile </w:t>
      </w:r>
      <w:r>
        <w:lastRenderedPageBreak/>
        <w:t xml:space="preserve">American shad, particularly in systems like the Santee Basin, where fishing effort is persistent and passage concerns exist. While reduced effort has occurred for the past two seasons, it appears the target of biweekly sampling is sufficient to represent annual metrics. Following this sampling protocol is suggested in upcoming seasons to best inform abundance trends, while awaiting genetic analyses to understand parentage and the role of </w:t>
      </w:r>
      <w:r w:rsidRPr="00B03DA0">
        <w:rPr>
          <w:rFonts w:cs="Times New Roman"/>
        </w:rPr>
        <w:t xml:space="preserve">American shad </w:t>
      </w:r>
      <w:r>
        <w:t xml:space="preserve">stocking on juvenile catch and adult returns. These data will continue to be used to evaluate annual sustainability compliance to ASMFC and will be further evaluated to determine the contribution to the American Shad Sustainable Fishing Plan for South Carolina.  </w:t>
      </w:r>
    </w:p>
    <w:p w14:paraId="4DA30328" w14:textId="77777777" w:rsidR="002A13DB" w:rsidRDefault="002A13DB" w:rsidP="00762C13">
      <w:pPr>
        <w:spacing w:after="0" w:line="360" w:lineRule="auto"/>
        <w:jc w:val="both"/>
        <w:rPr>
          <w:rFonts w:ascii="Times New Roman" w:hAnsi="Times New Roman" w:cs="Times New Roman"/>
        </w:rPr>
      </w:pPr>
    </w:p>
    <w:p w14:paraId="083827B3" w14:textId="32406481" w:rsidR="002A13DB" w:rsidRDefault="002A13DB" w:rsidP="00762C13">
      <w:pPr>
        <w:spacing w:after="0" w:line="360" w:lineRule="auto"/>
        <w:jc w:val="both"/>
        <w:rPr>
          <w:rFonts w:ascii="Times New Roman" w:hAnsi="Times New Roman" w:cs="Times New Roman"/>
          <w:b/>
          <w:bCs/>
          <w:u w:val="single"/>
        </w:rPr>
      </w:pPr>
      <w:r>
        <w:rPr>
          <w:rFonts w:ascii="Times New Roman" w:hAnsi="Times New Roman" w:cs="Times New Roman"/>
        </w:rPr>
        <w:t>Overall, t</w:t>
      </w:r>
      <w:r w:rsidR="00576693" w:rsidRPr="00B03DA0">
        <w:rPr>
          <w:rFonts w:ascii="Times New Roman" w:hAnsi="Times New Roman" w:cs="Times New Roman"/>
        </w:rPr>
        <w:t xml:space="preserve">his work continues to be mandated by ASFMC. Mandatory data from fisheries statistics and commercial catch records will continue to be used for trend data for other rivers in the state. It is imperative that American shad </w:t>
      </w:r>
      <w:r w:rsidR="00E51151" w:rsidRPr="00B03DA0">
        <w:rPr>
          <w:rFonts w:ascii="Times New Roman" w:hAnsi="Times New Roman" w:cs="Times New Roman"/>
        </w:rPr>
        <w:t>programs</w:t>
      </w:r>
      <w:r w:rsidR="00576693" w:rsidRPr="00B03DA0">
        <w:rPr>
          <w:rFonts w:ascii="Times New Roman" w:hAnsi="Times New Roman" w:cs="Times New Roman"/>
        </w:rPr>
        <w:t xml:space="preserve"> should continue throughout the season, as data sets will be useful for making determinations regarding year class strength as well as commercial fishing regulations. SCDNR will continue sampling efforts for adult and juvenile American shad, in multiple river system</w:t>
      </w:r>
      <w:r w:rsidR="00CE3001">
        <w:rPr>
          <w:rFonts w:ascii="Times New Roman" w:hAnsi="Times New Roman" w:cs="Times New Roman"/>
        </w:rPr>
        <w:t>s</w:t>
      </w:r>
      <w:r w:rsidR="00576693" w:rsidRPr="00B03DA0">
        <w:rPr>
          <w:rFonts w:ascii="Times New Roman" w:hAnsi="Times New Roman" w:cs="Times New Roman"/>
        </w:rPr>
        <w:t xml:space="preserve"> to comply with Amendments 2 and 3 of the American shad FMP, as well as the states’ American shad sustainability plan. As stipulated, increased fishery independent sampling needs are required for adult and juvenile American shad in South Carolina to effectively demonstrate river specific sustainable fisheries, and to help prevent possible fisheries closures. </w:t>
      </w:r>
    </w:p>
    <w:p w14:paraId="6452FFBE" w14:textId="77777777" w:rsidR="002A13DB" w:rsidRDefault="002A13DB" w:rsidP="00762C13">
      <w:pPr>
        <w:spacing w:after="0" w:line="360" w:lineRule="auto"/>
        <w:rPr>
          <w:rFonts w:ascii="Times New Roman" w:hAnsi="Times New Roman" w:cs="Times New Roman"/>
          <w:b/>
          <w:bCs/>
          <w:u w:val="single"/>
        </w:rPr>
      </w:pPr>
    </w:p>
    <w:p w14:paraId="5E18B40B" w14:textId="220D59EE" w:rsidR="00786B61" w:rsidRDefault="00786B61" w:rsidP="00762C13">
      <w:pPr>
        <w:spacing w:after="0" w:line="360" w:lineRule="auto"/>
        <w:jc w:val="both"/>
        <w:rPr>
          <w:rFonts w:ascii="Times New Roman" w:hAnsi="Times New Roman" w:cs="Times New Roman"/>
          <w:b/>
          <w:bCs/>
          <w:u w:val="single"/>
        </w:rPr>
      </w:pPr>
      <w:r w:rsidRPr="00B03DA0">
        <w:rPr>
          <w:rFonts w:ascii="Times New Roman" w:hAnsi="Times New Roman" w:cs="Times New Roman"/>
          <w:b/>
          <w:bCs/>
          <w:u w:val="single"/>
        </w:rPr>
        <w:t>Literature Cited</w:t>
      </w:r>
    </w:p>
    <w:p w14:paraId="2750009F" w14:textId="77777777" w:rsidR="000039E8" w:rsidRPr="00B03DA0" w:rsidRDefault="000039E8" w:rsidP="00762C13">
      <w:pPr>
        <w:spacing w:after="0" w:line="360" w:lineRule="auto"/>
        <w:jc w:val="both"/>
        <w:rPr>
          <w:rFonts w:ascii="Times New Roman" w:hAnsi="Times New Roman" w:cs="Times New Roman"/>
          <w:b/>
          <w:bCs/>
          <w:u w:val="single"/>
        </w:rPr>
      </w:pPr>
    </w:p>
    <w:p w14:paraId="1F134D52" w14:textId="77777777" w:rsidR="000039E8" w:rsidRPr="000039E8" w:rsidRDefault="000039E8" w:rsidP="00762C13">
      <w:pPr>
        <w:spacing w:after="0" w:line="360" w:lineRule="auto"/>
        <w:jc w:val="both"/>
        <w:rPr>
          <w:rFonts w:ascii="Times New Roman" w:eastAsia="Calibri" w:hAnsi="Times New Roman" w:cs="Times New Roman"/>
          <w:kern w:val="0"/>
          <w14:ligatures w14:val="none"/>
        </w:rPr>
      </w:pPr>
      <w:r w:rsidRPr="000039E8">
        <w:rPr>
          <w:rFonts w:ascii="Times New Roman" w:eastAsia="Calibri" w:hAnsi="Times New Roman" w:cs="Times New Roman"/>
          <w:kern w:val="0"/>
          <w14:ligatures w14:val="none"/>
        </w:rPr>
        <w:t xml:space="preserve">ASMFC (Atlantic States Marine Fisheries Commission). 2020. American Shad Benchmark Stock </w:t>
      </w:r>
    </w:p>
    <w:p w14:paraId="428A15CF" w14:textId="77777777" w:rsidR="000039E8" w:rsidRPr="000039E8" w:rsidRDefault="000039E8" w:rsidP="00762C13">
      <w:pPr>
        <w:spacing w:after="0" w:line="360" w:lineRule="auto"/>
        <w:ind w:firstLine="720"/>
        <w:jc w:val="both"/>
        <w:rPr>
          <w:rFonts w:ascii="Times New Roman" w:eastAsia="Calibri" w:hAnsi="Times New Roman" w:cs="Times New Roman"/>
          <w:kern w:val="0"/>
          <w14:ligatures w14:val="none"/>
        </w:rPr>
      </w:pPr>
      <w:r w:rsidRPr="000039E8">
        <w:rPr>
          <w:rFonts w:ascii="Times New Roman" w:eastAsia="Calibri" w:hAnsi="Times New Roman" w:cs="Times New Roman"/>
          <w:kern w:val="0"/>
          <w14:ligatures w14:val="none"/>
        </w:rPr>
        <w:t>Assessment and Peer Review Report. Arlington, VA.</w:t>
      </w:r>
    </w:p>
    <w:p w14:paraId="467389EE" w14:textId="77777777" w:rsidR="000039E8" w:rsidRPr="000039E8" w:rsidRDefault="000039E8" w:rsidP="00762C13">
      <w:pPr>
        <w:spacing w:after="0" w:line="360" w:lineRule="auto"/>
        <w:jc w:val="both"/>
        <w:rPr>
          <w:rFonts w:ascii="Times New Roman" w:eastAsia="Calibri" w:hAnsi="Times New Roman" w:cs="Times New Roman"/>
          <w:kern w:val="0"/>
          <w14:ligatures w14:val="none"/>
        </w:rPr>
      </w:pPr>
      <w:r w:rsidRPr="000039E8">
        <w:rPr>
          <w:rFonts w:ascii="Times New Roman" w:eastAsia="Calibri" w:hAnsi="Times New Roman" w:cs="Times New Roman"/>
          <w:kern w:val="0"/>
          <w14:ligatures w14:val="none"/>
        </w:rPr>
        <w:t xml:space="preserve">Chang, H.-Y., and Chen, Y. 2024. Shifting spawning phenology in Hudson River American </w:t>
      </w:r>
    </w:p>
    <w:p w14:paraId="597F403B" w14:textId="77777777" w:rsidR="000039E8" w:rsidRPr="000039E8" w:rsidRDefault="000039E8" w:rsidP="00762C13">
      <w:pPr>
        <w:spacing w:after="0" w:line="360" w:lineRule="auto"/>
        <w:ind w:left="720"/>
        <w:jc w:val="both"/>
        <w:rPr>
          <w:rFonts w:ascii="Times New Roman" w:eastAsia="Calibri" w:hAnsi="Times New Roman" w:cs="Times New Roman"/>
          <w:kern w:val="0"/>
          <w14:ligatures w14:val="none"/>
        </w:rPr>
      </w:pPr>
      <w:r w:rsidRPr="000039E8">
        <w:rPr>
          <w:rFonts w:ascii="Calibri" w:eastAsia="Calibri" w:hAnsi="Calibri" w:cs="Times New Roman"/>
          <w:kern w:val="0"/>
          <w:sz w:val="22"/>
          <w:szCs w:val="22"/>
          <w14:ligatures w14:val="none"/>
        </w:rPr>
        <w:t>Shad. Marine and Coastal Fisheries: Dynamics, Management, and Ecosystem Science, 16, e10312. https://doi.org/10.1002/mcf2.10312</w:t>
      </w:r>
    </w:p>
    <w:p w14:paraId="01D0104C" w14:textId="77777777" w:rsidR="000039E8" w:rsidRPr="000039E8" w:rsidRDefault="000039E8" w:rsidP="00762C13">
      <w:pPr>
        <w:widowControl w:val="0"/>
        <w:tabs>
          <w:tab w:val="left" w:pos="-270"/>
          <w:tab w:val="left" w:pos="9360"/>
        </w:tabs>
        <w:spacing w:after="0" w:line="360" w:lineRule="auto"/>
        <w:ind w:left="810" w:hanging="810"/>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spacing w:val="-2"/>
          <w:kern w:val="0"/>
          <w14:ligatures w14:val="none"/>
        </w:rPr>
        <w:t xml:space="preserve">Chittenden, M.E. 1969. Life history and ecology of the American Shad, </w:t>
      </w:r>
      <w:r w:rsidRPr="000039E8">
        <w:rPr>
          <w:rFonts w:ascii="Times New Roman" w:eastAsia="Times New Roman" w:hAnsi="Times New Roman" w:cs="Times New Roman"/>
          <w:i/>
          <w:spacing w:val="-2"/>
          <w:kern w:val="0"/>
          <w14:ligatures w14:val="none"/>
        </w:rPr>
        <w:t>Alosa sapidissima</w:t>
      </w:r>
      <w:r w:rsidRPr="000039E8">
        <w:rPr>
          <w:rFonts w:ascii="Times New Roman" w:eastAsia="Times New Roman" w:hAnsi="Times New Roman" w:cs="Times New Roman"/>
          <w:spacing w:val="-2"/>
          <w:kern w:val="0"/>
          <w14:ligatures w14:val="none"/>
        </w:rPr>
        <w:t>, in the Delaware River. Doctoral dissertation. Rutgers University, New Brunswick, New Jersey.</w:t>
      </w:r>
    </w:p>
    <w:p w14:paraId="260DE690" w14:textId="77777777" w:rsidR="000039E8" w:rsidRPr="000039E8" w:rsidRDefault="000039E8" w:rsidP="00762C13">
      <w:pPr>
        <w:spacing w:after="0" w:line="360" w:lineRule="auto"/>
        <w:ind w:left="720" w:hanging="720"/>
        <w:jc w:val="both"/>
        <w:rPr>
          <w:rFonts w:ascii="Times New Roman" w:eastAsia="Calibri" w:hAnsi="Times New Roman" w:cs="Times New Roman"/>
          <w:bCs/>
          <w:kern w:val="0"/>
          <w14:ligatures w14:val="none"/>
        </w:rPr>
      </w:pPr>
      <w:r w:rsidRPr="000039E8">
        <w:rPr>
          <w:rFonts w:ascii="Times New Roman" w:eastAsia="Calibri" w:hAnsi="Times New Roman" w:cs="Times New Roman"/>
          <w:bCs/>
          <w:kern w:val="0"/>
          <w14:ligatures w14:val="none"/>
        </w:rPr>
        <w:t>Elzey, S., Trull, K., and Rogers, K. 2015. Age and Growth Laboratory: Fish Aging Protocols, TR-58. Massachusetts Division of Marine Fisheries. p. 1-18.</w:t>
      </w:r>
    </w:p>
    <w:p w14:paraId="7E52E991" w14:textId="77777777" w:rsidR="000039E8" w:rsidRPr="000039E8" w:rsidRDefault="000039E8" w:rsidP="00762C13">
      <w:pPr>
        <w:widowControl w:val="0"/>
        <w:tabs>
          <w:tab w:val="left" w:pos="-90"/>
          <w:tab w:val="left" w:pos="1080"/>
        </w:tabs>
        <w:spacing w:after="0" w:line="360" w:lineRule="auto"/>
        <w:ind w:left="810" w:hanging="810"/>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Limburg, K.E. 1996. Growth and migration of 0-year American Shad (</w:t>
      </w:r>
      <w:r w:rsidRPr="000039E8">
        <w:rPr>
          <w:rFonts w:ascii="Times New Roman" w:eastAsia="Times New Roman" w:hAnsi="Times New Roman" w:cs="Times New Roman"/>
          <w:i/>
          <w:kern w:val="0"/>
          <w14:ligatures w14:val="none"/>
        </w:rPr>
        <w:t>Alosa sapidissima</w:t>
      </w:r>
      <w:r w:rsidRPr="000039E8">
        <w:rPr>
          <w:rFonts w:ascii="Times New Roman" w:eastAsia="Times New Roman" w:hAnsi="Times New Roman" w:cs="Times New Roman"/>
          <w:kern w:val="0"/>
          <w14:ligatures w14:val="none"/>
        </w:rPr>
        <w:t xml:space="preserve">) in the </w:t>
      </w:r>
      <w:r w:rsidRPr="000039E8">
        <w:rPr>
          <w:rFonts w:ascii="Times New Roman" w:eastAsia="Times New Roman" w:hAnsi="Times New Roman" w:cs="Times New Roman"/>
          <w:kern w:val="0"/>
          <w14:ligatures w14:val="none"/>
        </w:rPr>
        <w:lastRenderedPageBreak/>
        <w:t>Hudson River estuary: Otolith microstructural analysis. Canadian Journal of Fisheries and Aquatic Sciences 53: 220-238.</w:t>
      </w:r>
    </w:p>
    <w:p w14:paraId="4DD76CEA" w14:textId="77777777" w:rsidR="000039E8" w:rsidRPr="000039E8" w:rsidRDefault="000039E8" w:rsidP="00762C13">
      <w:pPr>
        <w:widowControl w:val="0"/>
        <w:tabs>
          <w:tab w:val="left" w:pos="-90"/>
          <w:tab w:val="left" w:pos="1080"/>
        </w:tabs>
        <w:spacing w:after="0" w:line="360" w:lineRule="auto"/>
        <w:ind w:left="810" w:hanging="810"/>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 xml:space="preserve">Marcy, B.C., Jr. 1976. Early life history studies of American Shad in the lower Connecticut River and the effects of the Connecticut Yankee Plant. Pages 141–168 </w:t>
      </w:r>
      <w:r w:rsidRPr="000039E8">
        <w:rPr>
          <w:rFonts w:ascii="Times New Roman" w:eastAsia="Times New Roman" w:hAnsi="Times New Roman" w:cs="Times New Roman"/>
          <w:i/>
          <w:kern w:val="0"/>
          <w14:ligatures w14:val="none"/>
        </w:rPr>
        <w:t>in</w:t>
      </w:r>
      <w:r w:rsidRPr="000039E8">
        <w:rPr>
          <w:rFonts w:ascii="Times New Roman" w:eastAsia="Times New Roman" w:hAnsi="Times New Roman" w:cs="Times New Roman"/>
          <w:kern w:val="0"/>
          <w14:ligatures w14:val="none"/>
        </w:rPr>
        <w:t xml:space="preserve"> D. Merriman and L.M. Thorpe, editors. The Connecticut River ecology study: The impact of a nuclear power plant.  American Fisheries Society Monograph No. 1, Bethesda, Maryland.</w:t>
      </w:r>
    </w:p>
    <w:p w14:paraId="5C7A35FB" w14:textId="77777777" w:rsidR="000039E8" w:rsidRPr="000039E8" w:rsidRDefault="000039E8" w:rsidP="00762C13">
      <w:pPr>
        <w:widowControl w:val="0"/>
        <w:tabs>
          <w:tab w:val="left" w:pos="-90"/>
          <w:tab w:val="left" w:pos="1080"/>
        </w:tabs>
        <w:spacing w:after="0" w:line="360" w:lineRule="auto"/>
        <w:ind w:left="810" w:hanging="810"/>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 xml:space="preserve">Nack, C.C., Swaney, D.P. and Limburg, K.E. 2019. Historical and Projected Changes in Spawning Phenologies of American Shad and Striped Bass in the Hudson River Estuary. Mar Coast Fish, 11: 271-284. </w:t>
      </w:r>
      <w:hyperlink r:id="rId27" w:history="1">
        <w:r w:rsidRPr="000039E8">
          <w:rPr>
            <w:rFonts w:ascii="Times New Roman" w:eastAsia="Times New Roman" w:hAnsi="Times New Roman" w:cs="Times New Roman"/>
            <w:color w:val="0000FF"/>
            <w:kern w:val="0"/>
            <w:u w:val="single"/>
            <w14:ligatures w14:val="none"/>
          </w:rPr>
          <w:t>https://doi.org/10.1002/mcf2.10076</w:t>
        </w:r>
      </w:hyperlink>
    </w:p>
    <w:p w14:paraId="5775CA61" w14:textId="77777777" w:rsidR="000039E8" w:rsidRPr="000039E8" w:rsidRDefault="000039E8" w:rsidP="00762C13">
      <w:pPr>
        <w:widowControl w:val="0"/>
        <w:tabs>
          <w:tab w:val="left" w:pos="-90"/>
          <w:tab w:val="left" w:pos="1080"/>
        </w:tabs>
        <w:spacing w:after="0" w:line="360" w:lineRule="auto"/>
        <w:ind w:left="810" w:hanging="810"/>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Post, B. and Holbrook, C. 2016. Diadromous Fish Project Annual Progress Report, SCR1-39, 244 pp.</w:t>
      </w:r>
    </w:p>
    <w:p w14:paraId="5CE1D02A" w14:textId="77777777" w:rsidR="000039E8" w:rsidRPr="000039E8" w:rsidRDefault="000039E8" w:rsidP="00762C13">
      <w:pPr>
        <w:widowControl w:val="0"/>
        <w:tabs>
          <w:tab w:val="left" w:pos="-90"/>
          <w:tab w:val="left" w:pos="1080"/>
        </w:tabs>
        <w:spacing w:after="0" w:line="360" w:lineRule="auto"/>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Stokesbury, K.D.E., and Dadswell, M.J. 1989. Seaward migration of juveniles of three herring</w:t>
      </w:r>
    </w:p>
    <w:p w14:paraId="5DFBCECC" w14:textId="77777777" w:rsidR="000039E8" w:rsidRPr="000039E8" w:rsidRDefault="000039E8" w:rsidP="00762C13">
      <w:pPr>
        <w:widowControl w:val="0"/>
        <w:tabs>
          <w:tab w:val="left" w:pos="-90"/>
          <w:tab w:val="left" w:pos="1080"/>
        </w:tabs>
        <w:spacing w:after="0" w:line="360" w:lineRule="auto"/>
        <w:ind w:left="810" w:hanging="710"/>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ab/>
        <w:t xml:space="preserve">species, </w:t>
      </w:r>
      <w:r w:rsidRPr="000039E8">
        <w:rPr>
          <w:rFonts w:ascii="Times New Roman" w:eastAsia="Times New Roman" w:hAnsi="Times New Roman" w:cs="Times New Roman"/>
          <w:i/>
          <w:kern w:val="0"/>
          <w14:ligatures w14:val="none"/>
        </w:rPr>
        <w:t>Alosa</w:t>
      </w:r>
      <w:r w:rsidRPr="000039E8">
        <w:rPr>
          <w:rFonts w:ascii="Times New Roman" w:eastAsia="Times New Roman" w:hAnsi="Times New Roman" w:cs="Times New Roman"/>
          <w:kern w:val="0"/>
          <w14:ligatures w14:val="none"/>
        </w:rPr>
        <w:t>, from an estuary in the Annapolis River, Nova Scotia. The Canadian</w:t>
      </w:r>
    </w:p>
    <w:p w14:paraId="20394566" w14:textId="77777777" w:rsidR="000039E8" w:rsidRPr="000039E8" w:rsidRDefault="000039E8" w:rsidP="00762C13">
      <w:pPr>
        <w:widowControl w:val="0"/>
        <w:tabs>
          <w:tab w:val="left" w:pos="-90"/>
          <w:tab w:val="left" w:pos="1080"/>
        </w:tabs>
        <w:spacing w:after="0" w:line="360" w:lineRule="auto"/>
        <w:ind w:left="810" w:hanging="710"/>
        <w:jc w:val="both"/>
        <w:rPr>
          <w:rFonts w:ascii="Times New Roman" w:eastAsia="Times New Roman" w:hAnsi="Times New Roman" w:cs="Times New Roman"/>
          <w:kern w:val="0"/>
          <w14:ligatures w14:val="none"/>
        </w:rPr>
      </w:pPr>
      <w:r w:rsidRPr="000039E8">
        <w:rPr>
          <w:rFonts w:ascii="Times New Roman" w:eastAsia="Times New Roman" w:hAnsi="Times New Roman" w:cs="Times New Roman"/>
          <w:kern w:val="0"/>
          <w14:ligatures w14:val="none"/>
        </w:rPr>
        <w:tab/>
        <w:t>Field-Naturalist 103: 388-39.5293685</w:t>
      </w:r>
    </w:p>
    <w:p w14:paraId="50281300" w14:textId="77777777" w:rsidR="000039E8" w:rsidRPr="000039E8" w:rsidRDefault="000039E8" w:rsidP="00762C13">
      <w:pPr>
        <w:spacing w:after="0" w:line="360" w:lineRule="auto"/>
        <w:ind w:left="720" w:hanging="720"/>
        <w:jc w:val="both"/>
        <w:rPr>
          <w:rFonts w:ascii="Times New Roman" w:eastAsia="Calibri" w:hAnsi="Times New Roman" w:cs="Times New Roman"/>
          <w:bCs/>
          <w:kern w:val="0"/>
          <w14:ligatures w14:val="none"/>
        </w:rPr>
      </w:pPr>
      <w:r w:rsidRPr="000039E8">
        <w:rPr>
          <w:rFonts w:ascii="Times New Roman" w:eastAsia="Calibri" w:hAnsi="Times New Roman" w:cs="Times New Roman"/>
          <w:kern w:val="0"/>
          <w14:ligatures w14:val="none"/>
        </w:rPr>
        <w:t>VanderKooy, S., Carroll, J., Elzey, S., Gilmore, J., and Kipp, J. 2020. A Practical Handbook for Determining the Ages of Gulf of Mexico and Atlantic Coast Fishes. Ed. III. GSMFC, publication number 300. p. 9-57 to 9-64.</w:t>
      </w:r>
    </w:p>
    <w:p w14:paraId="479FF4A4" w14:textId="77777777" w:rsidR="00786B61" w:rsidRPr="00B03DA0" w:rsidRDefault="00786B61" w:rsidP="00B03DA0">
      <w:pPr>
        <w:spacing w:line="360" w:lineRule="auto"/>
        <w:jc w:val="both"/>
        <w:rPr>
          <w:rFonts w:ascii="Times New Roman" w:hAnsi="Times New Roman" w:cs="Times New Roman"/>
        </w:rPr>
      </w:pPr>
    </w:p>
    <w:p w14:paraId="647BEF9F" w14:textId="77777777" w:rsidR="000039E8" w:rsidRDefault="000039E8" w:rsidP="00E20283">
      <w:pPr>
        <w:spacing w:after="0" w:line="360" w:lineRule="auto"/>
        <w:jc w:val="both"/>
        <w:rPr>
          <w:rFonts w:ascii="Times New Roman" w:hAnsi="Times New Roman" w:cs="Times New Roman"/>
        </w:rPr>
      </w:pPr>
    </w:p>
    <w:p w14:paraId="24782579" w14:textId="77777777" w:rsidR="000039E8" w:rsidRDefault="000039E8" w:rsidP="00E20283">
      <w:pPr>
        <w:spacing w:after="0" w:line="360" w:lineRule="auto"/>
        <w:jc w:val="both"/>
        <w:rPr>
          <w:rFonts w:ascii="Times New Roman" w:hAnsi="Times New Roman" w:cs="Times New Roman"/>
        </w:rPr>
      </w:pPr>
    </w:p>
    <w:p w14:paraId="7DA57EAE" w14:textId="77777777" w:rsidR="000039E8" w:rsidRDefault="000039E8" w:rsidP="00E20283">
      <w:pPr>
        <w:spacing w:after="0" w:line="360" w:lineRule="auto"/>
        <w:jc w:val="both"/>
        <w:rPr>
          <w:rFonts w:ascii="Times New Roman" w:hAnsi="Times New Roman" w:cs="Times New Roman"/>
        </w:rPr>
      </w:pPr>
    </w:p>
    <w:p w14:paraId="191E3B80" w14:textId="77777777" w:rsidR="000039E8" w:rsidRDefault="000039E8" w:rsidP="00E20283">
      <w:pPr>
        <w:spacing w:after="0" w:line="360" w:lineRule="auto"/>
        <w:jc w:val="both"/>
        <w:rPr>
          <w:rFonts w:ascii="Times New Roman" w:hAnsi="Times New Roman" w:cs="Times New Roman"/>
        </w:rPr>
      </w:pPr>
    </w:p>
    <w:p w14:paraId="3CA93670" w14:textId="77777777" w:rsidR="000039E8" w:rsidRDefault="000039E8" w:rsidP="00E20283">
      <w:pPr>
        <w:spacing w:after="0" w:line="360" w:lineRule="auto"/>
        <w:jc w:val="both"/>
        <w:rPr>
          <w:rFonts w:ascii="Times New Roman" w:hAnsi="Times New Roman" w:cs="Times New Roman"/>
        </w:rPr>
      </w:pPr>
    </w:p>
    <w:p w14:paraId="3273BAA3" w14:textId="77777777" w:rsidR="000039E8" w:rsidRDefault="000039E8" w:rsidP="00E20283">
      <w:pPr>
        <w:spacing w:after="0" w:line="360" w:lineRule="auto"/>
        <w:jc w:val="both"/>
        <w:rPr>
          <w:rFonts w:ascii="Times New Roman" w:hAnsi="Times New Roman" w:cs="Times New Roman"/>
        </w:rPr>
      </w:pPr>
    </w:p>
    <w:p w14:paraId="06D89639" w14:textId="77777777" w:rsidR="000039E8" w:rsidRDefault="000039E8" w:rsidP="00E20283">
      <w:pPr>
        <w:spacing w:after="0" w:line="360" w:lineRule="auto"/>
        <w:jc w:val="both"/>
        <w:rPr>
          <w:rFonts w:ascii="Times New Roman" w:hAnsi="Times New Roman" w:cs="Times New Roman"/>
        </w:rPr>
      </w:pPr>
    </w:p>
    <w:p w14:paraId="4A3E2393" w14:textId="77777777" w:rsidR="000039E8" w:rsidRDefault="000039E8" w:rsidP="00E20283">
      <w:pPr>
        <w:spacing w:after="0" w:line="360" w:lineRule="auto"/>
        <w:jc w:val="both"/>
        <w:rPr>
          <w:rFonts w:ascii="Times New Roman" w:hAnsi="Times New Roman" w:cs="Times New Roman"/>
        </w:rPr>
      </w:pPr>
    </w:p>
    <w:p w14:paraId="6810AB59" w14:textId="3E07BF2E" w:rsidR="00786B61" w:rsidRPr="00B03DA0" w:rsidRDefault="00786B61" w:rsidP="00E20283">
      <w:pPr>
        <w:spacing w:after="0" w:line="360" w:lineRule="auto"/>
        <w:jc w:val="both"/>
        <w:rPr>
          <w:rFonts w:ascii="Times New Roman" w:hAnsi="Times New Roman" w:cs="Times New Roman"/>
        </w:rPr>
      </w:pPr>
      <w:r w:rsidRPr="00B03DA0">
        <w:rPr>
          <w:rFonts w:ascii="Times New Roman" w:hAnsi="Times New Roman" w:cs="Times New Roman"/>
        </w:rPr>
        <w:t xml:space="preserve">Prepared By: </w:t>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Pr="00B03DA0">
        <w:rPr>
          <w:rFonts w:ascii="Times New Roman" w:hAnsi="Times New Roman" w:cs="Times New Roman"/>
        </w:rPr>
        <w:t>Title:</w:t>
      </w:r>
    </w:p>
    <w:p w14:paraId="114CC580" w14:textId="478A7FC6" w:rsidR="00286655" w:rsidRDefault="00786B61" w:rsidP="00D77FAE">
      <w:pPr>
        <w:spacing w:line="360" w:lineRule="auto"/>
        <w:jc w:val="both"/>
        <w:rPr>
          <w:rFonts w:ascii="Times New Roman" w:hAnsi="Times New Roman" w:cs="Times New Roman"/>
          <w:u w:val="single"/>
        </w:rPr>
      </w:pPr>
      <w:r w:rsidRPr="00B03DA0">
        <w:rPr>
          <w:rFonts w:ascii="Times New Roman" w:hAnsi="Times New Roman" w:cs="Times New Roman"/>
          <w:u w:val="single"/>
        </w:rPr>
        <w:t xml:space="preserve">Brittany Darrington </w:t>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00311989" w:rsidRPr="00B03DA0">
        <w:rPr>
          <w:rFonts w:ascii="Times New Roman" w:hAnsi="Times New Roman" w:cs="Times New Roman"/>
        </w:rPr>
        <w:tab/>
      </w:r>
      <w:r w:rsidRPr="00B03DA0">
        <w:rPr>
          <w:rFonts w:ascii="Times New Roman" w:hAnsi="Times New Roman" w:cs="Times New Roman"/>
          <w:u w:val="single"/>
        </w:rPr>
        <w:t>Fisheries Technicia</w:t>
      </w:r>
      <w:r w:rsidR="00EB6B6E">
        <w:rPr>
          <w:rFonts w:ascii="Times New Roman" w:hAnsi="Times New Roman" w:cs="Times New Roman"/>
          <w:u w:val="single"/>
        </w:rPr>
        <w:t>n</w:t>
      </w:r>
    </w:p>
    <w:p w14:paraId="3FFE3E97" w14:textId="3843651D" w:rsidR="002A13DB" w:rsidRDefault="002A13DB" w:rsidP="00D77FAE">
      <w:pPr>
        <w:spacing w:line="360" w:lineRule="auto"/>
        <w:jc w:val="both"/>
        <w:rPr>
          <w:rFonts w:ascii="Times New Roman" w:hAnsi="Times New Roman" w:cs="Times New Roman"/>
          <w:u w:val="single"/>
        </w:rPr>
      </w:pPr>
      <w:r>
        <w:rPr>
          <w:rFonts w:ascii="Times New Roman" w:hAnsi="Times New Roman" w:cs="Times New Roman"/>
          <w:u w:val="single"/>
        </w:rPr>
        <w:t xml:space="preserve">Kyle Hoffman </w:t>
      </w:r>
      <w:r w:rsidRPr="005177D6">
        <w:rPr>
          <w:rFonts w:ascii="Times New Roman" w:hAnsi="Times New Roman" w:cs="Times New Roman"/>
        </w:rPr>
        <w:tab/>
      </w:r>
      <w:r w:rsidRPr="005177D6">
        <w:rPr>
          <w:rFonts w:ascii="Times New Roman" w:hAnsi="Times New Roman" w:cs="Times New Roman"/>
        </w:rPr>
        <w:tab/>
      </w:r>
      <w:r w:rsidRPr="005177D6">
        <w:rPr>
          <w:rFonts w:ascii="Times New Roman" w:hAnsi="Times New Roman" w:cs="Times New Roman"/>
        </w:rPr>
        <w:tab/>
      </w:r>
      <w:r w:rsidRPr="005177D6">
        <w:rPr>
          <w:rFonts w:ascii="Times New Roman" w:hAnsi="Times New Roman" w:cs="Times New Roman"/>
        </w:rPr>
        <w:tab/>
      </w:r>
      <w:r w:rsidRPr="005177D6">
        <w:rPr>
          <w:rFonts w:ascii="Times New Roman" w:hAnsi="Times New Roman" w:cs="Times New Roman"/>
        </w:rPr>
        <w:tab/>
      </w:r>
      <w:r w:rsidRPr="005177D6">
        <w:rPr>
          <w:rFonts w:ascii="Times New Roman" w:hAnsi="Times New Roman" w:cs="Times New Roman"/>
        </w:rPr>
        <w:tab/>
      </w:r>
      <w:r w:rsidRPr="005177D6">
        <w:rPr>
          <w:rFonts w:ascii="Times New Roman" w:hAnsi="Times New Roman" w:cs="Times New Roman"/>
        </w:rPr>
        <w:tab/>
      </w:r>
      <w:r w:rsidRPr="005177D6">
        <w:rPr>
          <w:rFonts w:ascii="Times New Roman" w:hAnsi="Times New Roman" w:cs="Times New Roman"/>
        </w:rPr>
        <w:tab/>
      </w:r>
      <w:r w:rsidRPr="00B03DA0">
        <w:rPr>
          <w:rFonts w:ascii="Times New Roman" w:hAnsi="Times New Roman" w:cs="Times New Roman"/>
          <w:u w:val="single"/>
        </w:rPr>
        <w:t xml:space="preserve">Fisheries </w:t>
      </w:r>
      <w:r>
        <w:rPr>
          <w:rFonts w:ascii="Times New Roman" w:hAnsi="Times New Roman" w:cs="Times New Roman"/>
          <w:u w:val="single"/>
        </w:rPr>
        <w:t>Biologist</w:t>
      </w:r>
    </w:p>
    <w:p w14:paraId="036627CE" w14:textId="77777777" w:rsidR="00286655" w:rsidRPr="00286655" w:rsidRDefault="00286655" w:rsidP="00762C13">
      <w:pPr>
        <w:keepNext/>
        <w:keepLines/>
        <w:spacing w:before="200" w:line="240" w:lineRule="auto"/>
        <w:outlineLvl w:val="2"/>
        <w:rPr>
          <w:rFonts w:ascii="Times New Roman" w:eastAsia="Times New Roman" w:hAnsi="Times New Roman" w:cs="Times New Roman"/>
          <w:kern w:val="0"/>
          <w:sz w:val="20"/>
          <w14:ligatures w14:val="none"/>
        </w:rPr>
      </w:pPr>
      <w:r w:rsidRPr="00286655">
        <w:rPr>
          <w:rFonts w:ascii="Times New Roman" w:eastAsia="Times New Roman" w:hAnsi="Times New Roman" w:cs="Times New Roman"/>
          <w:bCs/>
          <w:kern w:val="0"/>
          <w:sz w:val="20"/>
          <w14:ligatures w14:val="none"/>
        </w:rPr>
        <w:lastRenderedPageBreak/>
        <w:t>Appendix 1.</w:t>
      </w:r>
      <w:r w:rsidRPr="00286655">
        <w:rPr>
          <w:rFonts w:ascii="Times New Roman" w:eastAsia="Times New Roman" w:hAnsi="Times New Roman" w:cs="Times New Roman"/>
          <w:b/>
          <w:bCs/>
          <w:kern w:val="0"/>
          <w:sz w:val="20"/>
          <w14:ligatures w14:val="none"/>
        </w:rPr>
        <w:t xml:space="preserve"> </w:t>
      </w:r>
      <w:r w:rsidRPr="00286655">
        <w:rPr>
          <w:rFonts w:ascii="Times New Roman" w:eastAsia="Times New Roman" w:hAnsi="Times New Roman" w:cs="Times New Roman"/>
          <w:kern w:val="0"/>
          <w:sz w:val="20"/>
          <w14:ligatures w14:val="none"/>
        </w:rPr>
        <w:t xml:space="preserve">Common names and abbreviations of fish collected using boat electrofishing equipment. </w:t>
      </w:r>
    </w:p>
    <w:tbl>
      <w:tblPr>
        <w:tblStyle w:val="TableGrid"/>
        <w:tblpPr w:leftFromText="180" w:rightFromText="180" w:vertAnchor="text" w:horzAnchor="margin" w:tblpY="327"/>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5"/>
        <w:gridCol w:w="2284"/>
        <w:gridCol w:w="234"/>
        <w:gridCol w:w="2273"/>
        <w:gridCol w:w="2284"/>
      </w:tblGrid>
      <w:tr w:rsidR="00286655" w:rsidRPr="00286655" w14:paraId="1BB6CBC2" w14:textId="77777777" w:rsidTr="00B266FF">
        <w:trPr>
          <w:trHeight w:hRule="exact" w:val="432"/>
        </w:trPr>
        <w:tc>
          <w:tcPr>
            <w:tcW w:w="1221" w:type="pct"/>
            <w:tcBorders>
              <w:top w:val="single" w:sz="4" w:space="0" w:color="auto"/>
              <w:bottom w:val="nil"/>
              <w:right w:val="single" w:sz="4" w:space="0" w:color="auto"/>
            </w:tcBorders>
            <w:vAlign w:val="center"/>
          </w:tcPr>
          <w:p w14:paraId="0111C901"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American Shad</w:t>
            </w:r>
          </w:p>
        </w:tc>
        <w:tc>
          <w:tcPr>
            <w:tcW w:w="1220" w:type="pct"/>
            <w:tcBorders>
              <w:top w:val="single" w:sz="4" w:space="0" w:color="auto"/>
              <w:left w:val="single" w:sz="4" w:space="0" w:color="auto"/>
              <w:bottom w:val="nil"/>
              <w:right w:val="nil"/>
            </w:tcBorders>
            <w:vAlign w:val="center"/>
          </w:tcPr>
          <w:p w14:paraId="2258E390"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AMS</w:t>
            </w:r>
          </w:p>
        </w:tc>
        <w:tc>
          <w:tcPr>
            <w:tcW w:w="125" w:type="pct"/>
            <w:tcBorders>
              <w:top w:val="single" w:sz="4" w:space="0" w:color="auto"/>
              <w:left w:val="nil"/>
              <w:bottom w:val="nil"/>
              <w:right w:val="nil"/>
            </w:tcBorders>
            <w:vAlign w:val="center"/>
          </w:tcPr>
          <w:p w14:paraId="471EC7A1"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single" w:sz="4" w:space="0" w:color="auto"/>
              <w:left w:val="nil"/>
              <w:bottom w:val="nil"/>
              <w:right w:val="single" w:sz="4" w:space="0" w:color="auto"/>
            </w:tcBorders>
            <w:vAlign w:val="center"/>
          </w:tcPr>
          <w:p w14:paraId="02DD594D"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Longnose Gar</w:t>
            </w:r>
          </w:p>
        </w:tc>
        <w:tc>
          <w:tcPr>
            <w:tcW w:w="1220" w:type="pct"/>
            <w:tcBorders>
              <w:top w:val="single" w:sz="4" w:space="0" w:color="auto"/>
              <w:left w:val="single" w:sz="4" w:space="0" w:color="auto"/>
              <w:bottom w:val="nil"/>
            </w:tcBorders>
            <w:vAlign w:val="center"/>
          </w:tcPr>
          <w:p w14:paraId="00B786B0"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LNG</w:t>
            </w:r>
          </w:p>
        </w:tc>
      </w:tr>
      <w:tr w:rsidR="00286655" w:rsidRPr="00286655" w14:paraId="60265596" w14:textId="77777777" w:rsidTr="00B266FF">
        <w:trPr>
          <w:trHeight w:hRule="exact" w:val="432"/>
        </w:trPr>
        <w:tc>
          <w:tcPr>
            <w:tcW w:w="1221" w:type="pct"/>
            <w:tcBorders>
              <w:top w:val="nil"/>
              <w:bottom w:val="nil"/>
              <w:right w:val="single" w:sz="4" w:space="0" w:color="auto"/>
            </w:tcBorders>
            <w:vAlign w:val="center"/>
          </w:tcPr>
          <w:p w14:paraId="4EB39654"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Atlantic Needlefish</w:t>
            </w:r>
          </w:p>
        </w:tc>
        <w:tc>
          <w:tcPr>
            <w:tcW w:w="1220" w:type="pct"/>
            <w:tcBorders>
              <w:top w:val="nil"/>
              <w:left w:val="single" w:sz="4" w:space="0" w:color="auto"/>
              <w:bottom w:val="nil"/>
              <w:right w:val="nil"/>
            </w:tcBorders>
            <w:vAlign w:val="center"/>
          </w:tcPr>
          <w:p w14:paraId="5A9AFECD"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ANF</w:t>
            </w:r>
          </w:p>
        </w:tc>
        <w:tc>
          <w:tcPr>
            <w:tcW w:w="125" w:type="pct"/>
            <w:tcBorders>
              <w:top w:val="nil"/>
              <w:left w:val="nil"/>
              <w:bottom w:val="nil"/>
              <w:right w:val="nil"/>
            </w:tcBorders>
            <w:vAlign w:val="center"/>
          </w:tcPr>
          <w:p w14:paraId="072DDE62"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05B91C43"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iCs/>
                <w:sz w:val="20"/>
                <w:szCs w:val="20"/>
              </w:rPr>
              <w:t>Mosquito Fish</w:t>
            </w:r>
          </w:p>
        </w:tc>
        <w:tc>
          <w:tcPr>
            <w:tcW w:w="1220" w:type="pct"/>
            <w:tcBorders>
              <w:top w:val="nil"/>
              <w:left w:val="single" w:sz="4" w:space="0" w:color="auto"/>
              <w:bottom w:val="nil"/>
            </w:tcBorders>
            <w:vAlign w:val="center"/>
          </w:tcPr>
          <w:p w14:paraId="297DF4D5"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iCs/>
                <w:sz w:val="20"/>
                <w:szCs w:val="20"/>
              </w:rPr>
              <w:t>MSQ</w:t>
            </w:r>
          </w:p>
        </w:tc>
      </w:tr>
      <w:tr w:rsidR="00286655" w:rsidRPr="00286655" w14:paraId="7478FA06" w14:textId="77777777" w:rsidTr="00B266FF">
        <w:trPr>
          <w:trHeight w:hRule="exact" w:val="432"/>
        </w:trPr>
        <w:tc>
          <w:tcPr>
            <w:tcW w:w="1221" w:type="pct"/>
            <w:tcBorders>
              <w:top w:val="nil"/>
              <w:bottom w:val="nil"/>
              <w:right w:val="single" w:sz="4" w:space="0" w:color="auto"/>
            </w:tcBorders>
            <w:vAlign w:val="center"/>
          </w:tcPr>
          <w:p w14:paraId="39AE3CE6" w14:textId="77777777" w:rsidR="00286655" w:rsidRPr="00286655" w:rsidRDefault="00286655" w:rsidP="00286655">
            <w:pPr>
              <w:rPr>
                <w:rFonts w:ascii="Times New Roman" w:eastAsia="Calibri" w:hAnsi="Times New Roman" w:cs="Times New Roman"/>
                <w:iCs/>
                <w:sz w:val="20"/>
                <w:szCs w:val="20"/>
              </w:rPr>
            </w:pPr>
            <w:r w:rsidRPr="00286655">
              <w:rPr>
                <w:rFonts w:ascii="Times New Roman" w:eastAsia="Calibri" w:hAnsi="Times New Roman" w:cs="Times New Roman"/>
                <w:iCs/>
                <w:sz w:val="20"/>
                <w:szCs w:val="20"/>
              </w:rPr>
              <w:t>Blackbanded Darter</w:t>
            </w:r>
          </w:p>
        </w:tc>
        <w:tc>
          <w:tcPr>
            <w:tcW w:w="1220" w:type="pct"/>
            <w:tcBorders>
              <w:top w:val="nil"/>
              <w:left w:val="single" w:sz="4" w:space="0" w:color="auto"/>
              <w:bottom w:val="nil"/>
              <w:right w:val="nil"/>
            </w:tcBorders>
            <w:vAlign w:val="center"/>
          </w:tcPr>
          <w:p w14:paraId="6C63227D" w14:textId="77777777" w:rsidR="00286655" w:rsidRPr="00286655" w:rsidRDefault="00286655" w:rsidP="00286655">
            <w:pPr>
              <w:rPr>
                <w:rFonts w:ascii="Times New Roman" w:eastAsia="Calibri" w:hAnsi="Times New Roman" w:cs="Times New Roman"/>
                <w:iCs/>
                <w:sz w:val="20"/>
                <w:szCs w:val="20"/>
              </w:rPr>
            </w:pPr>
            <w:r w:rsidRPr="00286655">
              <w:rPr>
                <w:rFonts w:ascii="Times New Roman" w:eastAsia="Calibri" w:hAnsi="Times New Roman" w:cs="Times New Roman"/>
                <w:iCs/>
                <w:sz w:val="20"/>
                <w:szCs w:val="20"/>
              </w:rPr>
              <w:t>BBD</w:t>
            </w:r>
          </w:p>
        </w:tc>
        <w:tc>
          <w:tcPr>
            <w:tcW w:w="125" w:type="pct"/>
            <w:tcBorders>
              <w:top w:val="nil"/>
              <w:left w:val="nil"/>
              <w:bottom w:val="nil"/>
              <w:right w:val="nil"/>
            </w:tcBorders>
            <w:vAlign w:val="center"/>
          </w:tcPr>
          <w:p w14:paraId="322EF492"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4E6952E4"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iCs/>
                <w:sz w:val="20"/>
                <w:szCs w:val="20"/>
              </w:rPr>
              <w:t>Notchlip Redhorse</w:t>
            </w:r>
          </w:p>
        </w:tc>
        <w:tc>
          <w:tcPr>
            <w:tcW w:w="1220" w:type="pct"/>
            <w:tcBorders>
              <w:top w:val="nil"/>
              <w:left w:val="single" w:sz="4" w:space="0" w:color="auto"/>
              <w:bottom w:val="nil"/>
            </w:tcBorders>
            <w:vAlign w:val="center"/>
          </w:tcPr>
          <w:p w14:paraId="399DC41A"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iCs/>
                <w:sz w:val="20"/>
                <w:szCs w:val="20"/>
              </w:rPr>
              <w:t>NLR</w:t>
            </w:r>
          </w:p>
        </w:tc>
      </w:tr>
      <w:tr w:rsidR="00286655" w:rsidRPr="00286655" w14:paraId="2786A847" w14:textId="77777777" w:rsidTr="00B266FF">
        <w:trPr>
          <w:trHeight w:hRule="exact" w:val="432"/>
        </w:trPr>
        <w:tc>
          <w:tcPr>
            <w:tcW w:w="1221" w:type="pct"/>
            <w:tcBorders>
              <w:top w:val="nil"/>
              <w:bottom w:val="nil"/>
              <w:right w:val="single" w:sz="4" w:space="0" w:color="auto"/>
            </w:tcBorders>
            <w:vAlign w:val="center"/>
          </w:tcPr>
          <w:p w14:paraId="601CBD8D"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Blue Catfish</w:t>
            </w:r>
          </w:p>
        </w:tc>
        <w:tc>
          <w:tcPr>
            <w:tcW w:w="1220" w:type="pct"/>
            <w:tcBorders>
              <w:top w:val="nil"/>
              <w:left w:val="single" w:sz="4" w:space="0" w:color="auto"/>
              <w:bottom w:val="nil"/>
              <w:right w:val="nil"/>
            </w:tcBorders>
            <w:vAlign w:val="center"/>
          </w:tcPr>
          <w:p w14:paraId="49A0B05A"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BCF</w:t>
            </w:r>
          </w:p>
        </w:tc>
        <w:tc>
          <w:tcPr>
            <w:tcW w:w="125" w:type="pct"/>
            <w:tcBorders>
              <w:top w:val="nil"/>
              <w:left w:val="nil"/>
              <w:bottom w:val="nil"/>
              <w:right w:val="nil"/>
            </w:tcBorders>
            <w:vAlign w:val="center"/>
          </w:tcPr>
          <w:p w14:paraId="349A3647"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1B210382"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Quillback</w:t>
            </w:r>
          </w:p>
        </w:tc>
        <w:tc>
          <w:tcPr>
            <w:tcW w:w="1220" w:type="pct"/>
            <w:tcBorders>
              <w:top w:val="nil"/>
              <w:left w:val="single" w:sz="4" w:space="0" w:color="auto"/>
              <w:bottom w:val="nil"/>
            </w:tcBorders>
            <w:vAlign w:val="center"/>
          </w:tcPr>
          <w:p w14:paraId="5C90512A"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QLB</w:t>
            </w:r>
          </w:p>
        </w:tc>
      </w:tr>
      <w:tr w:rsidR="00286655" w:rsidRPr="00286655" w14:paraId="04F31A9D" w14:textId="77777777" w:rsidTr="00B266FF">
        <w:trPr>
          <w:trHeight w:hRule="exact" w:val="432"/>
        </w:trPr>
        <w:tc>
          <w:tcPr>
            <w:tcW w:w="1221" w:type="pct"/>
            <w:tcBorders>
              <w:top w:val="nil"/>
              <w:bottom w:val="nil"/>
              <w:right w:val="single" w:sz="4" w:space="0" w:color="auto"/>
            </w:tcBorders>
            <w:vAlign w:val="center"/>
          </w:tcPr>
          <w:p w14:paraId="73F27478"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Bowfin</w:t>
            </w:r>
          </w:p>
        </w:tc>
        <w:tc>
          <w:tcPr>
            <w:tcW w:w="1220" w:type="pct"/>
            <w:tcBorders>
              <w:top w:val="nil"/>
              <w:left w:val="single" w:sz="4" w:space="0" w:color="auto"/>
              <w:bottom w:val="nil"/>
              <w:right w:val="nil"/>
            </w:tcBorders>
            <w:vAlign w:val="center"/>
          </w:tcPr>
          <w:p w14:paraId="376B2724"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BFN</w:t>
            </w:r>
          </w:p>
        </w:tc>
        <w:tc>
          <w:tcPr>
            <w:tcW w:w="125" w:type="pct"/>
            <w:tcBorders>
              <w:top w:val="nil"/>
              <w:left w:val="nil"/>
              <w:bottom w:val="nil"/>
              <w:right w:val="nil"/>
            </w:tcBorders>
            <w:vAlign w:val="center"/>
          </w:tcPr>
          <w:p w14:paraId="24C95A2F"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B958933"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Redbreast Sunfish</w:t>
            </w:r>
          </w:p>
        </w:tc>
        <w:tc>
          <w:tcPr>
            <w:tcW w:w="1220" w:type="pct"/>
            <w:tcBorders>
              <w:top w:val="nil"/>
              <w:left w:val="single" w:sz="4" w:space="0" w:color="auto"/>
              <w:bottom w:val="nil"/>
            </w:tcBorders>
            <w:vAlign w:val="center"/>
          </w:tcPr>
          <w:p w14:paraId="12BD5859"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RBS</w:t>
            </w:r>
          </w:p>
        </w:tc>
      </w:tr>
      <w:tr w:rsidR="00286655" w:rsidRPr="00286655" w14:paraId="2165D897" w14:textId="77777777" w:rsidTr="00B266FF">
        <w:trPr>
          <w:trHeight w:hRule="exact" w:val="432"/>
        </w:trPr>
        <w:tc>
          <w:tcPr>
            <w:tcW w:w="1221" w:type="pct"/>
            <w:tcBorders>
              <w:top w:val="nil"/>
              <w:bottom w:val="nil"/>
              <w:right w:val="single" w:sz="4" w:space="0" w:color="auto"/>
            </w:tcBorders>
            <w:vAlign w:val="center"/>
          </w:tcPr>
          <w:p w14:paraId="7D50A910"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Bluefin Killifish</w:t>
            </w:r>
          </w:p>
        </w:tc>
        <w:tc>
          <w:tcPr>
            <w:tcW w:w="1220" w:type="pct"/>
            <w:tcBorders>
              <w:top w:val="nil"/>
              <w:left w:val="single" w:sz="4" w:space="0" w:color="auto"/>
              <w:bottom w:val="nil"/>
              <w:right w:val="nil"/>
            </w:tcBorders>
            <w:vAlign w:val="center"/>
          </w:tcPr>
          <w:p w14:paraId="1A72B537"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BFK</w:t>
            </w:r>
          </w:p>
        </w:tc>
        <w:tc>
          <w:tcPr>
            <w:tcW w:w="125" w:type="pct"/>
            <w:tcBorders>
              <w:top w:val="nil"/>
              <w:left w:val="nil"/>
              <w:bottom w:val="nil"/>
              <w:right w:val="nil"/>
            </w:tcBorders>
            <w:vAlign w:val="center"/>
          </w:tcPr>
          <w:p w14:paraId="3D9EAFC2"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0BC988D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Redear Sunfish</w:t>
            </w:r>
          </w:p>
        </w:tc>
        <w:tc>
          <w:tcPr>
            <w:tcW w:w="1220" w:type="pct"/>
            <w:tcBorders>
              <w:top w:val="nil"/>
              <w:left w:val="single" w:sz="4" w:space="0" w:color="auto"/>
              <w:bottom w:val="nil"/>
            </w:tcBorders>
            <w:vAlign w:val="center"/>
          </w:tcPr>
          <w:p w14:paraId="4D9327AC"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RES</w:t>
            </w:r>
          </w:p>
        </w:tc>
      </w:tr>
      <w:tr w:rsidR="00286655" w:rsidRPr="00286655" w14:paraId="036F2EB2" w14:textId="77777777" w:rsidTr="00B266FF">
        <w:trPr>
          <w:trHeight w:hRule="exact" w:val="432"/>
        </w:trPr>
        <w:tc>
          <w:tcPr>
            <w:tcW w:w="1221" w:type="pct"/>
            <w:tcBorders>
              <w:top w:val="nil"/>
              <w:bottom w:val="nil"/>
              <w:right w:val="single" w:sz="4" w:space="0" w:color="auto"/>
            </w:tcBorders>
            <w:vAlign w:val="center"/>
          </w:tcPr>
          <w:p w14:paraId="5B32C9EF"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Black Crappie</w:t>
            </w:r>
          </w:p>
        </w:tc>
        <w:tc>
          <w:tcPr>
            <w:tcW w:w="1220" w:type="pct"/>
            <w:tcBorders>
              <w:top w:val="nil"/>
              <w:left w:val="single" w:sz="4" w:space="0" w:color="auto"/>
              <w:bottom w:val="nil"/>
              <w:right w:val="nil"/>
            </w:tcBorders>
            <w:vAlign w:val="center"/>
          </w:tcPr>
          <w:p w14:paraId="4679AEB0"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BLC</w:t>
            </w:r>
          </w:p>
        </w:tc>
        <w:tc>
          <w:tcPr>
            <w:tcW w:w="125" w:type="pct"/>
            <w:tcBorders>
              <w:top w:val="nil"/>
              <w:left w:val="nil"/>
              <w:bottom w:val="nil"/>
              <w:right w:val="nil"/>
            </w:tcBorders>
            <w:vAlign w:val="center"/>
          </w:tcPr>
          <w:p w14:paraId="452F801C"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4A529AC5"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Seminole Killifish</w:t>
            </w:r>
          </w:p>
        </w:tc>
        <w:tc>
          <w:tcPr>
            <w:tcW w:w="1220" w:type="pct"/>
            <w:tcBorders>
              <w:top w:val="nil"/>
              <w:left w:val="single" w:sz="4" w:space="0" w:color="auto"/>
              <w:bottom w:val="nil"/>
            </w:tcBorders>
            <w:vAlign w:val="center"/>
          </w:tcPr>
          <w:p w14:paraId="5E086748"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SEK</w:t>
            </w:r>
          </w:p>
        </w:tc>
      </w:tr>
      <w:tr w:rsidR="00286655" w:rsidRPr="00286655" w14:paraId="1BA4F03A" w14:textId="77777777" w:rsidTr="00B266FF">
        <w:trPr>
          <w:trHeight w:hRule="exact" w:val="432"/>
        </w:trPr>
        <w:tc>
          <w:tcPr>
            <w:tcW w:w="1221" w:type="pct"/>
            <w:tcBorders>
              <w:top w:val="nil"/>
              <w:bottom w:val="nil"/>
              <w:right w:val="single" w:sz="4" w:space="0" w:color="auto"/>
            </w:tcBorders>
            <w:vAlign w:val="center"/>
          </w:tcPr>
          <w:p w14:paraId="5B5F079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Bluegill</w:t>
            </w:r>
          </w:p>
        </w:tc>
        <w:tc>
          <w:tcPr>
            <w:tcW w:w="1220" w:type="pct"/>
            <w:tcBorders>
              <w:top w:val="nil"/>
              <w:left w:val="single" w:sz="4" w:space="0" w:color="auto"/>
              <w:bottom w:val="nil"/>
              <w:right w:val="nil"/>
            </w:tcBorders>
            <w:vAlign w:val="center"/>
          </w:tcPr>
          <w:p w14:paraId="67B38DD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BLG</w:t>
            </w:r>
          </w:p>
        </w:tc>
        <w:tc>
          <w:tcPr>
            <w:tcW w:w="125" w:type="pct"/>
            <w:tcBorders>
              <w:top w:val="nil"/>
              <w:left w:val="nil"/>
              <w:bottom w:val="nil"/>
              <w:right w:val="nil"/>
            </w:tcBorders>
            <w:vAlign w:val="center"/>
          </w:tcPr>
          <w:p w14:paraId="6E554459"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82C02F7"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Shorthead Redhorse</w:t>
            </w:r>
          </w:p>
        </w:tc>
        <w:tc>
          <w:tcPr>
            <w:tcW w:w="1220" w:type="pct"/>
            <w:tcBorders>
              <w:top w:val="nil"/>
              <w:left w:val="single" w:sz="4" w:space="0" w:color="auto"/>
              <w:bottom w:val="nil"/>
            </w:tcBorders>
            <w:vAlign w:val="center"/>
          </w:tcPr>
          <w:p w14:paraId="2B7AA8A8"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SHR</w:t>
            </w:r>
          </w:p>
        </w:tc>
      </w:tr>
      <w:tr w:rsidR="00286655" w:rsidRPr="00286655" w14:paraId="44BAACDA" w14:textId="77777777" w:rsidTr="00B266FF">
        <w:trPr>
          <w:trHeight w:hRule="exact" w:val="432"/>
        </w:trPr>
        <w:tc>
          <w:tcPr>
            <w:tcW w:w="1221" w:type="pct"/>
            <w:tcBorders>
              <w:top w:val="nil"/>
              <w:bottom w:val="nil"/>
              <w:right w:val="single" w:sz="4" w:space="0" w:color="auto"/>
            </w:tcBorders>
            <w:vAlign w:val="center"/>
          </w:tcPr>
          <w:p w14:paraId="21A0A794"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Blueback Herring</w:t>
            </w:r>
          </w:p>
        </w:tc>
        <w:tc>
          <w:tcPr>
            <w:tcW w:w="1220" w:type="pct"/>
            <w:tcBorders>
              <w:top w:val="nil"/>
              <w:left w:val="single" w:sz="4" w:space="0" w:color="auto"/>
              <w:bottom w:val="nil"/>
              <w:right w:val="nil"/>
            </w:tcBorders>
            <w:vAlign w:val="center"/>
          </w:tcPr>
          <w:p w14:paraId="2B49AFAF"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BLH</w:t>
            </w:r>
          </w:p>
        </w:tc>
        <w:tc>
          <w:tcPr>
            <w:tcW w:w="125" w:type="pct"/>
            <w:tcBorders>
              <w:top w:val="nil"/>
              <w:left w:val="nil"/>
              <w:bottom w:val="nil"/>
              <w:right w:val="nil"/>
            </w:tcBorders>
            <w:vAlign w:val="center"/>
          </w:tcPr>
          <w:p w14:paraId="44E59B06"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77915D7"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Smallmouth Buffalo</w:t>
            </w:r>
          </w:p>
        </w:tc>
        <w:tc>
          <w:tcPr>
            <w:tcW w:w="1220" w:type="pct"/>
            <w:tcBorders>
              <w:top w:val="nil"/>
              <w:left w:val="single" w:sz="4" w:space="0" w:color="auto"/>
              <w:bottom w:val="nil"/>
            </w:tcBorders>
            <w:vAlign w:val="center"/>
          </w:tcPr>
          <w:p w14:paraId="3B4798B8"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SLB</w:t>
            </w:r>
          </w:p>
        </w:tc>
      </w:tr>
      <w:tr w:rsidR="00286655" w:rsidRPr="00286655" w14:paraId="729C1E3E" w14:textId="77777777" w:rsidTr="00B266FF">
        <w:trPr>
          <w:trHeight w:hRule="exact" w:val="432"/>
        </w:trPr>
        <w:tc>
          <w:tcPr>
            <w:tcW w:w="1221" w:type="pct"/>
            <w:tcBorders>
              <w:top w:val="nil"/>
              <w:bottom w:val="nil"/>
              <w:right w:val="single" w:sz="4" w:space="0" w:color="auto"/>
            </w:tcBorders>
            <w:vAlign w:val="center"/>
          </w:tcPr>
          <w:p w14:paraId="4885F12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Brassy Jumprock</w:t>
            </w:r>
          </w:p>
        </w:tc>
        <w:tc>
          <w:tcPr>
            <w:tcW w:w="1220" w:type="pct"/>
            <w:tcBorders>
              <w:top w:val="nil"/>
              <w:left w:val="single" w:sz="4" w:space="0" w:color="auto"/>
              <w:bottom w:val="nil"/>
              <w:right w:val="nil"/>
            </w:tcBorders>
            <w:vAlign w:val="center"/>
          </w:tcPr>
          <w:p w14:paraId="5581235C"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BJR</w:t>
            </w:r>
          </w:p>
        </w:tc>
        <w:tc>
          <w:tcPr>
            <w:tcW w:w="125" w:type="pct"/>
            <w:tcBorders>
              <w:top w:val="nil"/>
              <w:left w:val="nil"/>
              <w:bottom w:val="nil"/>
              <w:right w:val="nil"/>
            </w:tcBorders>
            <w:vAlign w:val="center"/>
          </w:tcPr>
          <w:p w14:paraId="5636511E"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7CD2DDC9"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Smallmouth Bass</w:t>
            </w:r>
          </w:p>
        </w:tc>
        <w:tc>
          <w:tcPr>
            <w:tcW w:w="1220" w:type="pct"/>
            <w:tcBorders>
              <w:top w:val="nil"/>
              <w:left w:val="single" w:sz="4" w:space="0" w:color="auto"/>
              <w:bottom w:val="nil"/>
            </w:tcBorders>
            <w:vAlign w:val="center"/>
          </w:tcPr>
          <w:p w14:paraId="40936BD2"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SMB</w:t>
            </w:r>
          </w:p>
        </w:tc>
      </w:tr>
      <w:tr w:rsidR="00286655" w:rsidRPr="00286655" w14:paraId="7BF82C48" w14:textId="77777777" w:rsidTr="00B266FF">
        <w:trPr>
          <w:trHeight w:hRule="exact" w:val="432"/>
        </w:trPr>
        <w:tc>
          <w:tcPr>
            <w:tcW w:w="1221" w:type="pct"/>
            <w:tcBorders>
              <w:top w:val="nil"/>
              <w:bottom w:val="nil"/>
              <w:right w:val="single" w:sz="4" w:space="0" w:color="auto"/>
            </w:tcBorders>
            <w:vAlign w:val="center"/>
          </w:tcPr>
          <w:p w14:paraId="6A41313F"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Brook Silverside</w:t>
            </w:r>
          </w:p>
        </w:tc>
        <w:tc>
          <w:tcPr>
            <w:tcW w:w="1220" w:type="pct"/>
            <w:tcBorders>
              <w:top w:val="nil"/>
              <w:left w:val="single" w:sz="4" w:space="0" w:color="auto"/>
              <w:bottom w:val="nil"/>
              <w:right w:val="nil"/>
            </w:tcBorders>
            <w:vAlign w:val="center"/>
          </w:tcPr>
          <w:p w14:paraId="620B407C"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BSS</w:t>
            </w:r>
          </w:p>
        </w:tc>
        <w:tc>
          <w:tcPr>
            <w:tcW w:w="125" w:type="pct"/>
            <w:tcBorders>
              <w:top w:val="nil"/>
              <w:left w:val="nil"/>
              <w:bottom w:val="nil"/>
              <w:right w:val="nil"/>
            </w:tcBorders>
            <w:vAlign w:val="center"/>
          </w:tcPr>
          <w:p w14:paraId="64B5C5E3"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2C75846F"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Spotted Sunfish</w:t>
            </w:r>
          </w:p>
        </w:tc>
        <w:tc>
          <w:tcPr>
            <w:tcW w:w="1220" w:type="pct"/>
            <w:tcBorders>
              <w:top w:val="nil"/>
              <w:left w:val="single" w:sz="4" w:space="0" w:color="auto"/>
              <w:bottom w:val="nil"/>
            </w:tcBorders>
            <w:vAlign w:val="center"/>
          </w:tcPr>
          <w:p w14:paraId="3366708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SOS</w:t>
            </w:r>
          </w:p>
        </w:tc>
      </w:tr>
      <w:tr w:rsidR="00286655" w:rsidRPr="00286655" w14:paraId="04D67627" w14:textId="77777777" w:rsidTr="00B266FF">
        <w:trPr>
          <w:trHeight w:hRule="exact" w:val="432"/>
        </w:trPr>
        <w:tc>
          <w:tcPr>
            <w:tcW w:w="1221" w:type="pct"/>
            <w:tcBorders>
              <w:top w:val="nil"/>
              <w:bottom w:val="nil"/>
              <w:right w:val="single" w:sz="4" w:space="0" w:color="auto"/>
            </w:tcBorders>
            <w:vAlign w:val="center"/>
          </w:tcPr>
          <w:p w14:paraId="7AC7B14D"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Channel Catfish</w:t>
            </w:r>
          </w:p>
        </w:tc>
        <w:tc>
          <w:tcPr>
            <w:tcW w:w="1220" w:type="pct"/>
            <w:tcBorders>
              <w:top w:val="nil"/>
              <w:left w:val="single" w:sz="4" w:space="0" w:color="auto"/>
              <w:bottom w:val="nil"/>
              <w:right w:val="nil"/>
            </w:tcBorders>
            <w:vAlign w:val="center"/>
          </w:tcPr>
          <w:p w14:paraId="59E9CD95"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CCF</w:t>
            </w:r>
          </w:p>
        </w:tc>
        <w:tc>
          <w:tcPr>
            <w:tcW w:w="125" w:type="pct"/>
            <w:tcBorders>
              <w:top w:val="nil"/>
              <w:left w:val="nil"/>
              <w:bottom w:val="nil"/>
              <w:right w:val="nil"/>
            </w:tcBorders>
            <w:vAlign w:val="center"/>
          </w:tcPr>
          <w:p w14:paraId="7980BBA5"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AABA612"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Spotted Sucker</w:t>
            </w:r>
          </w:p>
        </w:tc>
        <w:tc>
          <w:tcPr>
            <w:tcW w:w="1220" w:type="pct"/>
            <w:tcBorders>
              <w:top w:val="nil"/>
              <w:left w:val="single" w:sz="4" w:space="0" w:color="auto"/>
              <w:bottom w:val="nil"/>
            </w:tcBorders>
            <w:vAlign w:val="center"/>
          </w:tcPr>
          <w:p w14:paraId="060EE792"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SPS</w:t>
            </w:r>
          </w:p>
        </w:tc>
      </w:tr>
      <w:tr w:rsidR="00286655" w:rsidRPr="00286655" w14:paraId="42D2E8D4" w14:textId="77777777" w:rsidTr="00B266FF">
        <w:trPr>
          <w:trHeight w:hRule="exact" w:val="432"/>
        </w:trPr>
        <w:tc>
          <w:tcPr>
            <w:tcW w:w="1221" w:type="pct"/>
            <w:tcBorders>
              <w:top w:val="nil"/>
              <w:bottom w:val="nil"/>
              <w:right w:val="single" w:sz="4" w:space="0" w:color="auto"/>
            </w:tcBorders>
            <w:vAlign w:val="center"/>
          </w:tcPr>
          <w:p w14:paraId="327F6CCB"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Chain Pickerel</w:t>
            </w:r>
          </w:p>
        </w:tc>
        <w:tc>
          <w:tcPr>
            <w:tcW w:w="1220" w:type="pct"/>
            <w:tcBorders>
              <w:top w:val="nil"/>
              <w:left w:val="single" w:sz="4" w:space="0" w:color="auto"/>
              <w:bottom w:val="nil"/>
              <w:right w:val="nil"/>
            </w:tcBorders>
            <w:vAlign w:val="center"/>
          </w:tcPr>
          <w:p w14:paraId="5D7D6B2E"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CHP</w:t>
            </w:r>
          </w:p>
        </w:tc>
        <w:tc>
          <w:tcPr>
            <w:tcW w:w="125" w:type="pct"/>
            <w:tcBorders>
              <w:top w:val="nil"/>
              <w:left w:val="nil"/>
              <w:bottom w:val="nil"/>
              <w:right w:val="nil"/>
            </w:tcBorders>
            <w:vAlign w:val="center"/>
          </w:tcPr>
          <w:p w14:paraId="2F85AFD5"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6B75C57"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Striped Mullet</w:t>
            </w:r>
          </w:p>
        </w:tc>
        <w:tc>
          <w:tcPr>
            <w:tcW w:w="1220" w:type="pct"/>
            <w:tcBorders>
              <w:top w:val="nil"/>
              <w:left w:val="single" w:sz="4" w:space="0" w:color="auto"/>
              <w:bottom w:val="nil"/>
            </w:tcBorders>
            <w:vAlign w:val="center"/>
          </w:tcPr>
          <w:p w14:paraId="335E46E7"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SRM</w:t>
            </w:r>
          </w:p>
        </w:tc>
      </w:tr>
      <w:tr w:rsidR="00286655" w:rsidRPr="00286655" w14:paraId="3935DE86" w14:textId="77777777" w:rsidTr="00B266FF">
        <w:trPr>
          <w:trHeight w:hRule="exact" w:val="432"/>
        </w:trPr>
        <w:tc>
          <w:tcPr>
            <w:tcW w:w="1221" w:type="pct"/>
            <w:tcBorders>
              <w:top w:val="nil"/>
              <w:bottom w:val="nil"/>
              <w:right w:val="single" w:sz="4" w:space="0" w:color="auto"/>
            </w:tcBorders>
            <w:vAlign w:val="center"/>
          </w:tcPr>
          <w:p w14:paraId="303AEFD9"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Common Carp</w:t>
            </w:r>
          </w:p>
        </w:tc>
        <w:tc>
          <w:tcPr>
            <w:tcW w:w="1220" w:type="pct"/>
            <w:tcBorders>
              <w:top w:val="nil"/>
              <w:left w:val="single" w:sz="4" w:space="0" w:color="auto"/>
              <w:bottom w:val="nil"/>
              <w:right w:val="nil"/>
            </w:tcBorders>
            <w:vAlign w:val="center"/>
          </w:tcPr>
          <w:p w14:paraId="601021B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CRP</w:t>
            </w:r>
          </w:p>
        </w:tc>
        <w:tc>
          <w:tcPr>
            <w:tcW w:w="125" w:type="pct"/>
            <w:tcBorders>
              <w:top w:val="nil"/>
              <w:left w:val="nil"/>
              <w:bottom w:val="nil"/>
              <w:right w:val="nil"/>
            </w:tcBorders>
            <w:vAlign w:val="center"/>
          </w:tcPr>
          <w:p w14:paraId="65EA20B3"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61F56E35"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Striped Bass</w:t>
            </w:r>
          </w:p>
        </w:tc>
        <w:tc>
          <w:tcPr>
            <w:tcW w:w="1220" w:type="pct"/>
            <w:tcBorders>
              <w:top w:val="nil"/>
              <w:left w:val="single" w:sz="4" w:space="0" w:color="auto"/>
              <w:bottom w:val="nil"/>
            </w:tcBorders>
            <w:vAlign w:val="center"/>
          </w:tcPr>
          <w:p w14:paraId="1F91D8C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STB</w:t>
            </w:r>
          </w:p>
        </w:tc>
      </w:tr>
      <w:tr w:rsidR="00286655" w:rsidRPr="00286655" w14:paraId="76D4E012" w14:textId="77777777" w:rsidTr="00B266FF">
        <w:trPr>
          <w:trHeight w:hRule="exact" w:val="432"/>
        </w:trPr>
        <w:tc>
          <w:tcPr>
            <w:tcW w:w="1221" w:type="pct"/>
            <w:tcBorders>
              <w:top w:val="nil"/>
              <w:bottom w:val="nil"/>
              <w:right w:val="single" w:sz="4" w:space="0" w:color="auto"/>
            </w:tcBorders>
            <w:vAlign w:val="center"/>
          </w:tcPr>
          <w:p w14:paraId="62A6962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Coastal Shiner</w:t>
            </w:r>
          </w:p>
        </w:tc>
        <w:tc>
          <w:tcPr>
            <w:tcW w:w="1220" w:type="pct"/>
            <w:tcBorders>
              <w:top w:val="nil"/>
              <w:left w:val="single" w:sz="4" w:space="0" w:color="auto"/>
              <w:bottom w:val="nil"/>
              <w:right w:val="nil"/>
            </w:tcBorders>
            <w:vAlign w:val="center"/>
          </w:tcPr>
          <w:p w14:paraId="2BDBC125"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CSH</w:t>
            </w:r>
          </w:p>
        </w:tc>
        <w:tc>
          <w:tcPr>
            <w:tcW w:w="125" w:type="pct"/>
            <w:tcBorders>
              <w:top w:val="nil"/>
              <w:left w:val="nil"/>
              <w:bottom w:val="nil"/>
              <w:right w:val="nil"/>
            </w:tcBorders>
            <w:vAlign w:val="center"/>
          </w:tcPr>
          <w:p w14:paraId="288D73E5"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5A3EEA8"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Spottail Shiner</w:t>
            </w:r>
          </w:p>
        </w:tc>
        <w:tc>
          <w:tcPr>
            <w:tcW w:w="1220" w:type="pct"/>
            <w:tcBorders>
              <w:top w:val="nil"/>
              <w:left w:val="single" w:sz="4" w:space="0" w:color="auto"/>
              <w:bottom w:val="nil"/>
            </w:tcBorders>
            <w:vAlign w:val="center"/>
          </w:tcPr>
          <w:p w14:paraId="0D079467"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STS</w:t>
            </w:r>
          </w:p>
        </w:tc>
      </w:tr>
      <w:tr w:rsidR="00286655" w:rsidRPr="00286655" w14:paraId="79712DEB" w14:textId="77777777" w:rsidTr="00B266FF">
        <w:trPr>
          <w:trHeight w:hRule="exact" w:val="432"/>
        </w:trPr>
        <w:tc>
          <w:tcPr>
            <w:tcW w:w="1221" w:type="pct"/>
            <w:tcBorders>
              <w:top w:val="nil"/>
              <w:bottom w:val="nil"/>
              <w:right w:val="single" w:sz="4" w:space="0" w:color="auto"/>
            </w:tcBorders>
            <w:vAlign w:val="center"/>
          </w:tcPr>
          <w:p w14:paraId="5FA51CA1"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Dollar Sunfish</w:t>
            </w:r>
          </w:p>
        </w:tc>
        <w:tc>
          <w:tcPr>
            <w:tcW w:w="1220" w:type="pct"/>
            <w:tcBorders>
              <w:top w:val="nil"/>
              <w:left w:val="single" w:sz="4" w:space="0" w:color="auto"/>
              <w:bottom w:val="nil"/>
              <w:right w:val="nil"/>
            </w:tcBorders>
            <w:vAlign w:val="center"/>
          </w:tcPr>
          <w:p w14:paraId="5C4843B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DSF</w:t>
            </w:r>
          </w:p>
        </w:tc>
        <w:tc>
          <w:tcPr>
            <w:tcW w:w="125" w:type="pct"/>
            <w:tcBorders>
              <w:top w:val="nil"/>
              <w:left w:val="nil"/>
              <w:bottom w:val="nil"/>
              <w:right w:val="nil"/>
            </w:tcBorders>
            <w:vAlign w:val="center"/>
          </w:tcPr>
          <w:p w14:paraId="5B5A037E"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2744CDF8"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Tadpole Madtom</w:t>
            </w:r>
          </w:p>
        </w:tc>
        <w:tc>
          <w:tcPr>
            <w:tcW w:w="1220" w:type="pct"/>
            <w:tcBorders>
              <w:top w:val="nil"/>
              <w:left w:val="single" w:sz="4" w:space="0" w:color="auto"/>
              <w:bottom w:val="nil"/>
            </w:tcBorders>
            <w:vAlign w:val="center"/>
          </w:tcPr>
          <w:p w14:paraId="159E6AB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TPM</w:t>
            </w:r>
          </w:p>
        </w:tc>
      </w:tr>
      <w:tr w:rsidR="00286655" w:rsidRPr="00286655" w14:paraId="145EB871" w14:textId="77777777" w:rsidTr="00B266FF">
        <w:trPr>
          <w:trHeight w:hRule="exact" w:val="432"/>
        </w:trPr>
        <w:tc>
          <w:tcPr>
            <w:tcW w:w="1221" w:type="pct"/>
            <w:tcBorders>
              <w:top w:val="nil"/>
              <w:bottom w:val="nil"/>
              <w:right w:val="single" w:sz="4" w:space="0" w:color="auto"/>
            </w:tcBorders>
            <w:vAlign w:val="center"/>
          </w:tcPr>
          <w:p w14:paraId="05FB9419"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Eastern Silvery Minnow</w:t>
            </w:r>
          </w:p>
        </w:tc>
        <w:tc>
          <w:tcPr>
            <w:tcW w:w="1220" w:type="pct"/>
            <w:tcBorders>
              <w:top w:val="nil"/>
              <w:left w:val="single" w:sz="4" w:space="0" w:color="auto"/>
              <w:bottom w:val="nil"/>
              <w:right w:val="nil"/>
            </w:tcBorders>
            <w:vAlign w:val="center"/>
          </w:tcPr>
          <w:p w14:paraId="1F6D4326"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ESM</w:t>
            </w:r>
          </w:p>
        </w:tc>
        <w:tc>
          <w:tcPr>
            <w:tcW w:w="125" w:type="pct"/>
            <w:tcBorders>
              <w:top w:val="nil"/>
              <w:left w:val="nil"/>
              <w:bottom w:val="nil"/>
              <w:right w:val="nil"/>
            </w:tcBorders>
            <w:vAlign w:val="center"/>
          </w:tcPr>
          <w:p w14:paraId="3DB5C7E5"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01C273C9"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Threadfin Shad</w:t>
            </w:r>
          </w:p>
        </w:tc>
        <w:tc>
          <w:tcPr>
            <w:tcW w:w="1220" w:type="pct"/>
            <w:tcBorders>
              <w:top w:val="nil"/>
              <w:left w:val="single" w:sz="4" w:space="0" w:color="auto"/>
              <w:bottom w:val="nil"/>
            </w:tcBorders>
            <w:vAlign w:val="center"/>
          </w:tcPr>
          <w:p w14:paraId="1BE0A676"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TFS</w:t>
            </w:r>
          </w:p>
        </w:tc>
      </w:tr>
      <w:tr w:rsidR="00286655" w:rsidRPr="00286655" w14:paraId="15750DCD" w14:textId="77777777" w:rsidTr="00B266FF">
        <w:trPr>
          <w:trHeight w:hRule="exact" w:val="432"/>
        </w:trPr>
        <w:tc>
          <w:tcPr>
            <w:tcW w:w="1221" w:type="pct"/>
            <w:tcBorders>
              <w:top w:val="nil"/>
              <w:bottom w:val="nil"/>
              <w:right w:val="single" w:sz="4" w:space="0" w:color="auto"/>
            </w:tcBorders>
            <w:vAlign w:val="center"/>
          </w:tcPr>
          <w:p w14:paraId="10D67AAE" w14:textId="77777777" w:rsidR="00286655" w:rsidRPr="00286655" w:rsidRDefault="00286655" w:rsidP="00286655">
            <w:pPr>
              <w:rPr>
                <w:rFonts w:ascii="Times New Roman" w:eastAsia="Calibri" w:hAnsi="Times New Roman" w:cs="Times New Roman"/>
                <w:iCs/>
                <w:sz w:val="20"/>
                <w:szCs w:val="20"/>
              </w:rPr>
            </w:pPr>
            <w:r w:rsidRPr="00286655">
              <w:rPr>
                <w:rFonts w:ascii="Times New Roman" w:eastAsia="Calibri" w:hAnsi="Times New Roman" w:cs="Times New Roman"/>
                <w:sz w:val="20"/>
                <w:szCs w:val="20"/>
              </w:rPr>
              <w:t>Flathead Catfish</w:t>
            </w:r>
          </w:p>
        </w:tc>
        <w:tc>
          <w:tcPr>
            <w:tcW w:w="1220" w:type="pct"/>
            <w:tcBorders>
              <w:top w:val="nil"/>
              <w:left w:val="single" w:sz="4" w:space="0" w:color="auto"/>
              <w:bottom w:val="nil"/>
              <w:right w:val="nil"/>
            </w:tcBorders>
            <w:vAlign w:val="center"/>
          </w:tcPr>
          <w:p w14:paraId="0F2D1E76" w14:textId="77777777" w:rsidR="00286655" w:rsidRPr="00286655" w:rsidRDefault="00286655" w:rsidP="00286655">
            <w:pPr>
              <w:rPr>
                <w:rFonts w:ascii="Times New Roman" w:eastAsia="Calibri" w:hAnsi="Times New Roman" w:cs="Times New Roman"/>
                <w:iCs/>
                <w:sz w:val="20"/>
                <w:szCs w:val="20"/>
              </w:rPr>
            </w:pPr>
            <w:r w:rsidRPr="00286655">
              <w:rPr>
                <w:rFonts w:ascii="Times New Roman" w:eastAsia="Calibri" w:hAnsi="Times New Roman" w:cs="Times New Roman"/>
                <w:sz w:val="20"/>
                <w:szCs w:val="20"/>
              </w:rPr>
              <w:t>FCF</w:t>
            </w:r>
          </w:p>
        </w:tc>
        <w:tc>
          <w:tcPr>
            <w:tcW w:w="125" w:type="pct"/>
            <w:tcBorders>
              <w:top w:val="nil"/>
              <w:left w:val="nil"/>
              <w:bottom w:val="nil"/>
              <w:right w:val="nil"/>
            </w:tcBorders>
            <w:vAlign w:val="center"/>
          </w:tcPr>
          <w:p w14:paraId="50F63FA7"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11F4B8A5"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Tessellated Darter</w:t>
            </w:r>
          </w:p>
        </w:tc>
        <w:tc>
          <w:tcPr>
            <w:tcW w:w="1220" w:type="pct"/>
            <w:tcBorders>
              <w:top w:val="nil"/>
              <w:left w:val="single" w:sz="4" w:space="0" w:color="auto"/>
              <w:bottom w:val="nil"/>
            </w:tcBorders>
            <w:vAlign w:val="center"/>
          </w:tcPr>
          <w:p w14:paraId="745C56A6"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TSD</w:t>
            </w:r>
          </w:p>
        </w:tc>
      </w:tr>
      <w:tr w:rsidR="00286655" w:rsidRPr="00286655" w14:paraId="27834080" w14:textId="77777777" w:rsidTr="00B266FF">
        <w:trPr>
          <w:trHeight w:hRule="exact" w:val="432"/>
        </w:trPr>
        <w:tc>
          <w:tcPr>
            <w:tcW w:w="1221" w:type="pct"/>
            <w:tcBorders>
              <w:top w:val="nil"/>
              <w:bottom w:val="nil"/>
              <w:right w:val="single" w:sz="4" w:space="0" w:color="auto"/>
            </w:tcBorders>
            <w:vAlign w:val="center"/>
          </w:tcPr>
          <w:p w14:paraId="469F2FBD"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Grass Carp</w:t>
            </w:r>
          </w:p>
        </w:tc>
        <w:tc>
          <w:tcPr>
            <w:tcW w:w="1220" w:type="pct"/>
            <w:tcBorders>
              <w:top w:val="nil"/>
              <w:left w:val="single" w:sz="4" w:space="0" w:color="auto"/>
              <w:bottom w:val="nil"/>
              <w:right w:val="nil"/>
            </w:tcBorders>
            <w:vAlign w:val="center"/>
          </w:tcPr>
          <w:p w14:paraId="63F73D5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GCP</w:t>
            </w:r>
          </w:p>
        </w:tc>
        <w:tc>
          <w:tcPr>
            <w:tcW w:w="125" w:type="pct"/>
            <w:tcBorders>
              <w:top w:val="nil"/>
              <w:left w:val="nil"/>
              <w:bottom w:val="nil"/>
              <w:right w:val="nil"/>
            </w:tcBorders>
            <w:vAlign w:val="center"/>
          </w:tcPr>
          <w:p w14:paraId="1EF886ED"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F5CE98C"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Warmouth</w:t>
            </w:r>
          </w:p>
        </w:tc>
        <w:tc>
          <w:tcPr>
            <w:tcW w:w="1220" w:type="pct"/>
            <w:tcBorders>
              <w:top w:val="nil"/>
              <w:left w:val="single" w:sz="4" w:space="0" w:color="auto"/>
              <w:bottom w:val="nil"/>
            </w:tcBorders>
            <w:vAlign w:val="center"/>
          </w:tcPr>
          <w:p w14:paraId="6A786338"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WAR</w:t>
            </w:r>
          </w:p>
        </w:tc>
      </w:tr>
      <w:tr w:rsidR="00286655" w:rsidRPr="00286655" w14:paraId="5181C128" w14:textId="77777777" w:rsidTr="00B266FF">
        <w:trPr>
          <w:trHeight w:hRule="exact" w:val="432"/>
        </w:trPr>
        <w:tc>
          <w:tcPr>
            <w:tcW w:w="1221" w:type="pct"/>
            <w:tcBorders>
              <w:top w:val="nil"/>
              <w:bottom w:val="nil"/>
              <w:right w:val="single" w:sz="4" w:space="0" w:color="auto"/>
            </w:tcBorders>
            <w:vAlign w:val="center"/>
          </w:tcPr>
          <w:p w14:paraId="714E2A37"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Golden Shiner</w:t>
            </w:r>
          </w:p>
        </w:tc>
        <w:tc>
          <w:tcPr>
            <w:tcW w:w="1220" w:type="pct"/>
            <w:tcBorders>
              <w:top w:val="nil"/>
              <w:left w:val="single" w:sz="4" w:space="0" w:color="auto"/>
              <w:bottom w:val="nil"/>
              <w:right w:val="nil"/>
            </w:tcBorders>
            <w:vAlign w:val="center"/>
          </w:tcPr>
          <w:p w14:paraId="5EB67744"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GLS</w:t>
            </w:r>
          </w:p>
        </w:tc>
        <w:tc>
          <w:tcPr>
            <w:tcW w:w="125" w:type="pct"/>
            <w:tcBorders>
              <w:top w:val="nil"/>
              <w:left w:val="nil"/>
              <w:bottom w:val="nil"/>
              <w:right w:val="nil"/>
            </w:tcBorders>
            <w:vAlign w:val="center"/>
          </w:tcPr>
          <w:p w14:paraId="190A4C23"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B17ABC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White Catfish</w:t>
            </w:r>
          </w:p>
        </w:tc>
        <w:tc>
          <w:tcPr>
            <w:tcW w:w="1220" w:type="pct"/>
            <w:tcBorders>
              <w:top w:val="nil"/>
              <w:left w:val="single" w:sz="4" w:space="0" w:color="auto"/>
              <w:bottom w:val="nil"/>
            </w:tcBorders>
            <w:vAlign w:val="center"/>
          </w:tcPr>
          <w:p w14:paraId="16262C64"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WCF</w:t>
            </w:r>
          </w:p>
        </w:tc>
      </w:tr>
      <w:tr w:rsidR="00286655" w:rsidRPr="00286655" w14:paraId="73CCBBC9" w14:textId="77777777" w:rsidTr="00B266FF">
        <w:trPr>
          <w:trHeight w:hRule="exact" w:val="432"/>
        </w:trPr>
        <w:tc>
          <w:tcPr>
            <w:tcW w:w="1221" w:type="pct"/>
            <w:tcBorders>
              <w:top w:val="nil"/>
              <w:bottom w:val="nil"/>
              <w:right w:val="single" w:sz="4" w:space="0" w:color="auto"/>
            </w:tcBorders>
            <w:vAlign w:val="center"/>
          </w:tcPr>
          <w:p w14:paraId="79DC0AA6"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Gizzard Shad</w:t>
            </w:r>
          </w:p>
        </w:tc>
        <w:tc>
          <w:tcPr>
            <w:tcW w:w="1220" w:type="pct"/>
            <w:tcBorders>
              <w:top w:val="nil"/>
              <w:left w:val="single" w:sz="4" w:space="0" w:color="auto"/>
              <w:bottom w:val="nil"/>
              <w:right w:val="nil"/>
            </w:tcBorders>
            <w:vAlign w:val="center"/>
          </w:tcPr>
          <w:p w14:paraId="09916A75"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GZS</w:t>
            </w:r>
          </w:p>
        </w:tc>
        <w:tc>
          <w:tcPr>
            <w:tcW w:w="125" w:type="pct"/>
            <w:tcBorders>
              <w:top w:val="nil"/>
              <w:left w:val="nil"/>
              <w:bottom w:val="nil"/>
              <w:right w:val="nil"/>
            </w:tcBorders>
            <w:vAlign w:val="center"/>
          </w:tcPr>
          <w:p w14:paraId="2AADD090"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6926F7C8"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Whitefin Shiner</w:t>
            </w:r>
          </w:p>
        </w:tc>
        <w:tc>
          <w:tcPr>
            <w:tcW w:w="1220" w:type="pct"/>
            <w:tcBorders>
              <w:top w:val="nil"/>
              <w:left w:val="single" w:sz="4" w:space="0" w:color="auto"/>
              <w:bottom w:val="nil"/>
            </w:tcBorders>
            <w:vAlign w:val="center"/>
          </w:tcPr>
          <w:p w14:paraId="16FC9AD6"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WFS</w:t>
            </w:r>
          </w:p>
        </w:tc>
      </w:tr>
      <w:tr w:rsidR="00286655" w:rsidRPr="00286655" w14:paraId="56E8C128" w14:textId="77777777" w:rsidTr="00B266FF">
        <w:trPr>
          <w:trHeight w:hRule="exact" w:val="432"/>
        </w:trPr>
        <w:tc>
          <w:tcPr>
            <w:tcW w:w="1221" w:type="pct"/>
            <w:tcBorders>
              <w:top w:val="nil"/>
              <w:bottom w:val="nil"/>
              <w:right w:val="single" w:sz="4" w:space="0" w:color="auto"/>
            </w:tcBorders>
            <w:vAlign w:val="center"/>
          </w:tcPr>
          <w:p w14:paraId="104D0921"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Highfin Carpsucker</w:t>
            </w:r>
          </w:p>
        </w:tc>
        <w:tc>
          <w:tcPr>
            <w:tcW w:w="1220" w:type="pct"/>
            <w:tcBorders>
              <w:top w:val="nil"/>
              <w:left w:val="single" w:sz="4" w:space="0" w:color="auto"/>
              <w:bottom w:val="nil"/>
              <w:right w:val="nil"/>
            </w:tcBorders>
            <w:vAlign w:val="center"/>
          </w:tcPr>
          <w:p w14:paraId="7663FB3F" w14:textId="77777777" w:rsidR="00286655" w:rsidRPr="00286655" w:rsidRDefault="00286655" w:rsidP="00286655">
            <w:pPr>
              <w:rPr>
                <w:rFonts w:ascii="Times New Roman" w:eastAsia="Calibri" w:hAnsi="Times New Roman" w:cs="Times New Roman"/>
                <w:sz w:val="20"/>
                <w:szCs w:val="20"/>
              </w:rPr>
            </w:pPr>
            <w:r w:rsidRPr="00286655">
              <w:rPr>
                <w:rFonts w:ascii="Times New Roman" w:eastAsia="Calibri" w:hAnsi="Times New Roman" w:cs="Times New Roman"/>
                <w:sz w:val="20"/>
                <w:szCs w:val="20"/>
              </w:rPr>
              <w:t>HFC</w:t>
            </w:r>
          </w:p>
        </w:tc>
        <w:tc>
          <w:tcPr>
            <w:tcW w:w="125" w:type="pct"/>
            <w:tcBorders>
              <w:top w:val="nil"/>
              <w:left w:val="nil"/>
              <w:bottom w:val="nil"/>
              <w:right w:val="nil"/>
            </w:tcBorders>
            <w:vAlign w:val="center"/>
          </w:tcPr>
          <w:p w14:paraId="74AA8BEE"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4DC726F7"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White Perch</w:t>
            </w:r>
          </w:p>
        </w:tc>
        <w:tc>
          <w:tcPr>
            <w:tcW w:w="1220" w:type="pct"/>
            <w:tcBorders>
              <w:top w:val="nil"/>
              <w:left w:val="single" w:sz="4" w:space="0" w:color="auto"/>
              <w:bottom w:val="nil"/>
            </w:tcBorders>
            <w:vAlign w:val="center"/>
          </w:tcPr>
          <w:p w14:paraId="6C2EB528" w14:textId="77777777" w:rsidR="00286655" w:rsidRPr="00286655" w:rsidRDefault="00286655" w:rsidP="00286655">
            <w:pPr>
              <w:rPr>
                <w:rFonts w:ascii="Times New Roman" w:eastAsia="Calibri" w:hAnsi="Times New Roman" w:cs="Times New Roman"/>
                <w:i/>
                <w:iCs/>
                <w:sz w:val="20"/>
                <w:szCs w:val="20"/>
              </w:rPr>
            </w:pPr>
            <w:r w:rsidRPr="00286655">
              <w:rPr>
                <w:rFonts w:ascii="Times New Roman" w:eastAsia="Calibri" w:hAnsi="Times New Roman" w:cs="Times New Roman"/>
                <w:sz w:val="20"/>
                <w:szCs w:val="20"/>
              </w:rPr>
              <w:t>WTP</w:t>
            </w:r>
          </w:p>
        </w:tc>
      </w:tr>
      <w:tr w:rsidR="00286655" w:rsidRPr="00286655" w14:paraId="64594A5A" w14:textId="77777777" w:rsidTr="00B266FF">
        <w:trPr>
          <w:trHeight w:hRule="exact" w:val="432"/>
        </w:trPr>
        <w:tc>
          <w:tcPr>
            <w:tcW w:w="1221" w:type="pct"/>
            <w:tcBorders>
              <w:top w:val="nil"/>
              <w:bottom w:val="nil"/>
              <w:right w:val="single" w:sz="4" w:space="0" w:color="auto"/>
            </w:tcBorders>
            <w:vAlign w:val="center"/>
          </w:tcPr>
          <w:p w14:paraId="3A46FEA9"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Inland Silverside</w:t>
            </w:r>
          </w:p>
        </w:tc>
        <w:tc>
          <w:tcPr>
            <w:tcW w:w="1220" w:type="pct"/>
            <w:tcBorders>
              <w:top w:val="nil"/>
              <w:left w:val="single" w:sz="4" w:space="0" w:color="auto"/>
              <w:bottom w:val="nil"/>
              <w:right w:val="nil"/>
            </w:tcBorders>
            <w:vAlign w:val="center"/>
          </w:tcPr>
          <w:p w14:paraId="50A47F25"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ILS</w:t>
            </w:r>
          </w:p>
        </w:tc>
        <w:tc>
          <w:tcPr>
            <w:tcW w:w="125" w:type="pct"/>
            <w:tcBorders>
              <w:top w:val="nil"/>
              <w:left w:val="nil"/>
              <w:bottom w:val="nil"/>
              <w:right w:val="nil"/>
            </w:tcBorders>
            <w:vAlign w:val="center"/>
          </w:tcPr>
          <w:p w14:paraId="51AEA1E8"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3386179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Yellow Bullhead</w:t>
            </w:r>
          </w:p>
        </w:tc>
        <w:tc>
          <w:tcPr>
            <w:tcW w:w="1220" w:type="pct"/>
            <w:tcBorders>
              <w:top w:val="nil"/>
              <w:left w:val="single" w:sz="4" w:space="0" w:color="auto"/>
              <w:bottom w:val="nil"/>
            </w:tcBorders>
            <w:vAlign w:val="center"/>
          </w:tcPr>
          <w:p w14:paraId="3A442C0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iCs/>
                <w:sz w:val="20"/>
                <w:szCs w:val="20"/>
              </w:rPr>
              <w:t>YBL</w:t>
            </w:r>
          </w:p>
        </w:tc>
      </w:tr>
      <w:tr w:rsidR="00286655" w:rsidRPr="00286655" w14:paraId="31FCCA6C" w14:textId="77777777" w:rsidTr="00B266FF">
        <w:trPr>
          <w:trHeight w:hRule="exact" w:val="432"/>
        </w:trPr>
        <w:tc>
          <w:tcPr>
            <w:tcW w:w="1221" w:type="pct"/>
            <w:tcBorders>
              <w:top w:val="nil"/>
              <w:bottom w:val="nil"/>
              <w:right w:val="single" w:sz="4" w:space="0" w:color="auto"/>
            </w:tcBorders>
            <w:vAlign w:val="center"/>
          </w:tcPr>
          <w:p w14:paraId="508641AD"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Lake Chubsucker</w:t>
            </w:r>
          </w:p>
        </w:tc>
        <w:tc>
          <w:tcPr>
            <w:tcW w:w="1220" w:type="pct"/>
            <w:tcBorders>
              <w:top w:val="nil"/>
              <w:left w:val="single" w:sz="4" w:space="0" w:color="auto"/>
              <w:bottom w:val="nil"/>
              <w:right w:val="nil"/>
            </w:tcBorders>
            <w:vAlign w:val="center"/>
          </w:tcPr>
          <w:p w14:paraId="499261AA"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LKC</w:t>
            </w:r>
          </w:p>
        </w:tc>
        <w:tc>
          <w:tcPr>
            <w:tcW w:w="125" w:type="pct"/>
            <w:tcBorders>
              <w:top w:val="nil"/>
              <w:left w:val="nil"/>
              <w:bottom w:val="nil"/>
              <w:right w:val="nil"/>
            </w:tcBorders>
            <w:vAlign w:val="center"/>
          </w:tcPr>
          <w:p w14:paraId="0FB98C1B"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nil"/>
              <w:right w:val="single" w:sz="4" w:space="0" w:color="auto"/>
            </w:tcBorders>
            <w:vAlign w:val="center"/>
          </w:tcPr>
          <w:p w14:paraId="5C40970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Yellow Perch</w:t>
            </w:r>
          </w:p>
        </w:tc>
        <w:tc>
          <w:tcPr>
            <w:tcW w:w="1220" w:type="pct"/>
            <w:tcBorders>
              <w:top w:val="nil"/>
              <w:left w:val="single" w:sz="4" w:space="0" w:color="auto"/>
              <w:bottom w:val="nil"/>
            </w:tcBorders>
            <w:vAlign w:val="center"/>
          </w:tcPr>
          <w:p w14:paraId="34EE3890"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YLP</w:t>
            </w:r>
          </w:p>
        </w:tc>
      </w:tr>
      <w:tr w:rsidR="00286655" w:rsidRPr="00286655" w14:paraId="5C63DADB" w14:textId="77777777" w:rsidTr="00B266FF">
        <w:trPr>
          <w:trHeight w:hRule="exact" w:val="432"/>
        </w:trPr>
        <w:tc>
          <w:tcPr>
            <w:tcW w:w="1221" w:type="pct"/>
            <w:tcBorders>
              <w:top w:val="nil"/>
              <w:bottom w:val="single" w:sz="4" w:space="0" w:color="auto"/>
              <w:right w:val="single" w:sz="4" w:space="0" w:color="auto"/>
            </w:tcBorders>
            <w:vAlign w:val="center"/>
          </w:tcPr>
          <w:p w14:paraId="49EE7078"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Largemouth Bass</w:t>
            </w:r>
          </w:p>
        </w:tc>
        <w:tc>
          <w:tcPr>
            <w:tcW w:w="1220" w:type="pct"/>
            <w:tcBorders>
              <w:top w:val="nil"/>
              <w:left w:val="single" w:sz="4" w:space="0" w:color="auto"/>
              <w:bottom w:val="single" w:sz="4" w:space="0" w:color="auto"/>
              <w:right w:val="nil"/>
            </w:tcBorders>
            <w:vAlign w:val="center"/>
          </w:tcPr>
          <w:p w14:paraId="5B5D8043" w14:textId="77777777" w:rsidR="00286655" w:rsidRPr="00286655" w:rsidRDefault="00286655" w:rsidP="00286655">
            <w:pPr>
              <w:rPr>
                <w:rFonts w:ascii="Times New Roman" w:eastAsia="Calibri" w:hAnsi="Times New Roman" w:cs="Times New Roman"/>
                <w:i/>
                <w:sz w:val="20"/>
                <w:szCs w:val="20"/>
              </w:rPr>
            </w:pPr>
            <w:r w:rsidRPr="00286655">
              <w:rPr>
                <w:rFonts w:ascii="Times New Roman" w:eastAsia="Calibri" w:hAnsi="Times New Roman" w:cs="Times New Roman"/>
                <w:sz w:val="20"/>
                <w:szCs w:val="20"/>
              </w:rPr>
              <w:t>LMB</w:t>
            </w:r>
          </w:p>
        </w:tc>
        <w:tc>
          <w:tcPr>
            <w:tcW w:w="125" w:type="pct"/>
            <w:tcBorders>
              <w:top w:val="nil"/>
              <w:left w:val="nil"/>
              <w:bottom w:val="single" w:sz="4" w:space="0" w:color="auto"/>
              <w:right w:val="nil"/>
            </w:tcBorders>
            <w:vAlign w:val="center"/>
          </w:tcPr>
          <w:p w14:paraId="2D0E6DEC" w14:textId="77777777" w:rsidR="00286655" w:rsidRPr="00286655" w:rsidRDefault="00286655" w:rsidP="00286655">
            <w:pPr>
              <w:jc w:val="center"/>
              <w:rPr>
                <w:rFonts w:ascii="Times New Roman" w:eastAsia="Calibri" w:hAnsi="Times New Roman" w:cs="Times New Roman"/>
                <w:i/>
                <w:sz w:val="20"/>
                <w:szCs w:val="20"/>
              </w:rPr>
            </w:pPr>
          </w:p>
        </w:tc>
        <w:tc>
          <w:tcPr>
            <w:tcW w:w="1214" w:type="pct"/>
            <w:tcBorders>
              <w:top w:val="nil"/>
              <w:left w:val="nil"/>
              <w:bottom w:val="single" w:sz="4" w:space="0" w:color="auto"/>
              <w:right w:val="single" w:sz="4" w:space="0" w:color="auto"/>
            </w:tcBorders>
            <w:vAlign w:val="center"/>
          </w:tcPr>
          <w:p w14:paraId="1D9BB993" w14:textId="77777777" w:rsidR="00286655" w:rsidRPr="00286655" w:rsidRDefault="00286655" w:rsidP="00286655">
            <w:pPr>
              <w:rPr>
                <w:rFonts w:ascii="Times New Roman" w:eastAsia="Calibri" w:hAnsi="Times New Roman" w:cs="Times New Roman"/>
                <w:i/>
                <w:sz w:val="20"/>
                <w:szCs w:val="20"/>
              </w:rPr>
            </w:pPr>
          </w:p>
        </w:tc>
        <w:tc>
          <w:tcPr>
            <w:tcW w:w="1220" w:type="pct"/>
            <w:tcBorders>
              <w:top w:val="nil"/>
              <w:left w:val="single" w:sz="4" w:space="0" w:color="auto"/>
              <w:bottom w:val="single" w:sz="4" w:space="0" w:color="auto"/>
            </w:tcBorders>
            <w:vAlign w:val="center"/>
          </w:tcPr>
          <w:p w14:paraId="7A2AF0C6" w14:textId="77777777" w:rsidR="00286655" w:rsidRPr="00286655" w:rsidRDefault="00286655" w:rsidP="00286655">
            <w:pPr>
              <w:rPr>
                <w:rFonts w:ascii="Times New Roman" w:eastAsia="Calibri" w:hAnsi="Times New Roman" w:cs="Times New Roman"/>
                <w:i/>
                <w:sz w:val="20"/>
                <w:szCs w:val="20"/>
              </w:rPr>
            </w:pPr>
          </w:p>
        </w:tc>
      </w:tr>
    </w:tbl>
    <w:p w14:paraId="7DCFF85E" w14:textId="77777777" w:rsidR="00286655" w:rsidRPr="00286655" w:rsidRDefault="00286655" w:rsidP="00286655">
      <w:pPr>
        <w:spacing w:line="259" w:lineRule="auto"/>
        <w:rPr>
          <w:rFonts w:ascii="Calibri" w:eastAsia="Calibri" w:hAnsi="Calibri" w:cs="Times New Roman"/>
          <w:kern w:val="0"/>
          <w:sz w:val="22"/>
          <w:szCs w:val="22"/>
          <w14:ligatures w14:val="none"/>
        </w:rPr>
      </w:pPr>
    </w:p>
    <w:p w14:paraId="6EF5F1B7" w14:textId="77777777" w:rsidR="00286655" w:rsidRPr="00EB6B6E" w:rsidRDefault="00286655" w:rsidP="00B03DA0">
      <w:pPr>
        <w:spacing w:line="360" w:lineRule="auto"/>
        <w:jc w:val="both"/>
        <w:rPr>
          <w:rFonts w:ascii="Times New Roman" w:hAnsi="Times New Roman" w:cs="Times New Roman"/>
          <w:u w:val="single"/>
        </w:rPr>
      </w:pPr>
    </w:p>
    <w:sectPr w:rsidR="00286655" w:rsidRPr="00EB6B6E">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CD5CE1" w14:textId="77777777" w:rsidR="00594445" w:rsidRDefault="00594445" w:rsidP="00494DF8">
      <w:pPr>
        <w:spacing w:after="0" w:line="240" w:lineRule="auto"/>
      </w:pPr>
      <w:r>
        <w:separator/>
      </w:r>
    </w:p>
  </w:endnote>
  <w:endnote w:type="continuationSeparator" w:id="0">
    <w:p w14:paraId="418F988C" w14:textId="77777777" w:rsidR="00594445" w:rsidRDefault="00594445" w:rsidP="00494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8168665"/>
      <w:docPartObj>
        <w:docPartGallery w:val="Page Numbers (Bottom of Page)"/>
        <w:docPartUnique/>
      </w:docPartObj>
    </w:sdtPr>
    <w:sdtEndPr>
      <w:rPr>
        <w:noProof/>
      </w:rPr>
    </w:sdtEndPr>
    <w:sdtContent>
      <w:p w14:paraId="6CBFA2A3" w14:textId="3F8975EA" w:rsidR="00CE4045" w:rsidRDefault="00CE4045">
        <w:pPr>
          <w:pStyle w:val="Footer"/>
          <w:jc w:val="center"/>
        </w:pPr>
        <w:r w:rsidRPr="005177D6">
          <w:rPr>
            <w:rFonts w:ascii="Times New Roman" w:hAnsi="Times New Roman" w:cs="Times New Roman"/>
            <w:sz w:val="20"/>
            <w:szCs w:val="20"/>
          </w:rPr>
          <w:fldChar w:fldCharType="begin"/>
        </w:r>
        <w:r w:rsidRPr="005177D6">
          <w:rPr>
            <w:rFonts w:ascii="Times New Roman" w:hAnsi="Times New Roman" w:cs="Times New Roman"/>
            <w:sz w:val="20"/>
            <w:szCs w:val="20"/>
          </w:rPr>
          <w:instrText xml:space="preserve"> PAGE   \* MERGEFORMAT </w:instrText>
        </w:r>
        <w:r w:rsidRPr="005177D6">
          <w:rPr>
            <w:rFonts w:ascii="Times New Roman" w:hAnsi="Times New Roman" w:cs="Times New Roman"/>
            <w:sz w:val="20"/>
            <w:szCs w:val="20"/>
          </w:rPr>
          <w:fldChar w:fldCharType="separate"/>
        </w:r>
        <w:r w:rsidRPr="005177D6">
          <w:rPr>
            <w:rFonts w:ascii="Times New Roman" w:hAnsi="Times New Roman" w:cs="Times New Roman"/>
            <w:noProof/>
            <w:sz w:val="20"/>
            <w:szCs w:val="20"/>
          </w:rPr>
          <w:t>2</w:t>
        </w:r>
        <w:r w:rsidRPr="005177D6">
          <w:rPr>
            <w:rFonts w:ascii="Times New Roman" w:hAnsi="Times New Roman" w:cs="Times New Roman"/>
            <w:noProof/>
            <w:sz w:val="20"/>
            <w:szCs w:val="20"/>
          </w:rPr>
          <w:fldChar w:fldCharType="end"/>
        </w:r>
      </w:p>
    </w:sdtContent>
  </w:sdt>
  <w:p w14:paraId="6D62DB7D" w14:textId="77777777" w:rsidR="00CE4045" w:rsidRDefault="00CE40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4EC1B" w14:textId="77777777" w:rsidR="00594445" w:rsidRDefault="00594445" w:rsidP="00494DF8">
      <w:pPr>
        <w:spacing w:after="0" w:line="240" w:lineRule="auto"/>
      </w:pPr>
      <w:r>
        <w:separator/>
      </w:r>
    </w:p>
  </w:footnote>
  <w:footnote w:type="continuationSeparator" w:id="0">
    <w:p w14:paraId="7D84D4D9" w14:textId="77777777" w:rsidR="00594445" w:rsidRDefault="00594445" w:rsidP="00494DF8">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yle Hoffman">
    <w15:presenceInfo w15:providerId="AD" w15:userId="S::HoffmanKy@dnr.sc.gov::2175053c-ff86-44b2-9046-a3fbf9b09d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B61"/>
    <w:rsid w:val="0000186A"/>
    <w:rsid w:val="00001E5F"/>
    <w:rsid w:val="000039E8"/>
    <w:rsid w:val="00015995"/>
    <w:rsid w:val="000177A6"/>
    <w:rsid w:val="00020203"/>
    <w:rsid w:val="0003142A"/>
    <w:rsid w:val="00031F00"/>
    <w:rsid w:val="00032CEA"/>
    <w:rsid w:val="00047055"/>
    <w:rsid w:val="00051CE3"/>
    <w:rsid w:val="000565A6"/>
    <w:rsid w:val="000623D3"/>
    <w:rsid w:val="00071273"/>
    <w:rsid w:val="0009141A"/>
    <w:rsid w:val="00092FF2"/>
    <w:rsid w:val="000932A2"/>
    <w:rsid w:val="000B2F88"/>
    <w:rsid w:val="000C01BA"/>
    <w:rsid w:val="000C4B5C"/>
    <w:rsid w:val="000D0F87"/>
    <w:rsid w:val="000E11FE"/>
    <w:rsid w:val="000E7B12"/>
    <w:rsid w:val="0010206A"/>
    <w:rsid w:val="00147992"/>
    <w:rsid w:val="00151F23"/>
    <w:rsid w:val="00152285"/>
    <w:rsid w:val="00174033"/>
    <w:rsid w:val="001813AC"/>
    <w:rsid w:val="00183552"/>
    <w:rsid w:val="00183AC2"/>
    <w:rsid w:val="001A707A"/>
    <w:rsid w:val="001B2DF1"/>
    <w:rsid w:val="001B37DE"/>
    <w:rsid w:val="001D0AC7"/>
    <w:rsid w:val="001D3621"/>
    <w:rsid w:val="001E07C2"/>
    <w:rsid w:val="001E5215"/>
    <w:rsid w:val="001F065C"/>
    <w:rsid w:val="001F41A3"/>
    <w:rsid w:val="001F4810"/>
    <w:rsid w:val="0020546F"/>
    <w:rsid w:val="0021209A"/>
    <w:rsid w:val="00221BF0"/>
    <w:rsid w:val="00226C0F"/>
    <w:rsid w:val="00226D9A"/>
    <w:rsid w:val="00227545"/>
    <w:rsid w:val="00227EF8"/>
    <w:rsid w:val="00230E1C"/>
    <w:rsid w:val="002320AB"/>
    <w:rsid w:val="002329B5"/>
    <w:rsid w:val="00236ADF"/>
    <w:rsid w:val="00274AA9"/>
    <w:rsid w:val="00275D8E"/>
    <w:rsid w:val="00275ED8"/>
    <w:rsid w:val="00286655"/>
    <w:rsid w:val="00286A6B"/>
    <w:rsid w:val="00286FA8"/>
    <w:rsid w:val="00293B2A"/>
    <w:rsid w:val="0029728E"/>
    <w:rsid w:val="002A13DB"/>
    <w:rsid w:val="002B5017"/>
    <w:rsid w:val="002B53C7"/>
    <w:rsid w:val="002B6496"/>
    <w:rsid w:val="002C40C6"/>
    <w:rsid w:val="002D15DF"/>
    <w:rsid w:val="002D59DA"/>
    <w:rsid w:val="002F31A5"/>
    <w:rsid w:val="00300F30"/>
    <w:rsid w:val="00306186"/>
    <w:rsid w:val="00311989"/>
    <w:rsid w:val="00311DEF"/>
    <w:rsid w:val="003206A4"/>
    <w:rsid w:val="0033000B"/>
    <w:rsid w:val="00332ADD"/>
    <w:rsid w:val="00341B13"/>
    <w:rsid w:val="00344B5B"/>
    <w:rsid w:val="00351D98"/>
    <w:rsid w:val="00352179"/>
    <w:rsid w:val="00356AF9"/>
    <w:rsid w:val="00361236"/>
    <w:rsid w:val="00362A7C"/>
    <w:rsid w:val="00367F4A"/>
    <w:rsid w:val="00383458"/>
    <w:rsid w:val="003A1B62"/>
    <w:rsid w:val="003A7401"/>
    <w:rsid w:val="003C54BA"/>
    <w:rsid w:val="003D0C60"/>
    <w:rsid w:val="003D188E"/>
    <w:rsid w:val="003D19F7"/>
    <w:rsid w:val="00403FC6"/>
    <w:rsid w:val="004051E9"/>
    <w:rsid w:val="004053CB"/>
    <w:rsid w:val="0042007E"/>
    <w:rsid w:val="00420A40"/>
    <w:rsid w:val="0042483B"/>
    <w:rsid w:val="00425008"/>
    <w:rsid w:val="0043308B"/>
    <w:rsid w:val="004331C3"/>
    <w:rsid w:val="00463B89"/>
    <w:rsid w:val="004648F8"/>
    <w:rsid w:val="00481932"/>
    <w:rsid w:val="0048325B"/>
    <w:rsid w:val="004865AB"/>
    <w:rsid w:val="0049242B"/>
    <w:rsid w:val="00494DF8"/>
    <w:rsid w:val="004B09BD"/>
    <w:rsid w:val="004B4469"/>
    <w:rsid w:val="004C1A3B"/>
    <w:rsid w:val="004C55F3"/>
    <w:rsid w:val="004E7E2B"/>
    <w:rsid w:val="004F6485"/>
    <w:rsid w:val="005069D2"/>
    <w:rsid w:val="005077E9"/>
    <w:rsid w:val="005177D6"/>
    <w:rsid w:val="00520A6C"/>
    <w:rsid w:val="00531977"/>
    <w:rsid w:val="00536E6A"/>
    <w:rsid w:val="0054167F"/>
    <w:rsid w:val="00576693"/>
    <w:rsid w:val="005812F3"/>
    <w:rsid w:val="00583E87"/>
    <w:rsid w:val="005842DB"/>
    <w:rsid w:val="00594445"/>
    <w:rsid w:val="0059775C"/>
    <w:rsid w:val="005A1BEB"/>
    <w:rsid w:val="005A26E2"/>
    <w:rsid w:val="005A622E"/>
    <w:rsid w:val="005A6B05"/>
    <w:rsid w:val="005D38E6"/>
    <w:rsid w:val="005D3CED"/>
    <w:rsid w:val="005E0C63"/>
    <w:rsid w:val="005E225F"/>
    <w:rsid w:val="005E6271"/>
    <w:rsid w:val="005F1465"/>
    <w:rsid w:val="005F7358"/>
    <w:rsid w:val="00600818"/>
    <w:rsid w:val="00606FAD"/>
    <w:rsid w:val="00631362"/>
    <w:rsid w:val="006406CC"/>
    <w:rsid w:val="00650A23"/>
    <w:rsid w:val="006641E7"/>
    <w:rsid w:val="006649C7"/>
    <w:rsid w:val="0067031A"/>
    <w:rsid w:val="00673EB4"/>
    <w:rsid w:val="006863B4"/>
    <w:rsid w:val="00695FDF"/>
    <w:rsid w:val="006A1C62"/>
    <w:rsid w:val="006A25CD"/>
    <w:rsid w:val="006A7072"/>
    <w:rsid w:val="006A73E0"/>
    <w:rsid w:val="006B16A3"/>
    <w:rsid w:val="006B3D48"/>
    <w:rsid w:val="006C3FBA"/>
    <w:rsid w:val="006D634E"/>
    <w:rsid w:val="006F5D57"/>
    <w:rsid w:val="0072282F"/>
    <w:rsid w:val="00736BB5"/>
    <w:rsid w:val="00742123"/>
    <w:rsid w:val="0074322E"/>
    <w:rsid w:val="00743730"/>
    <w:rsid w:val="00746580"/>
    <w:rsid w:val="007467FA"/>
    <w:rsid w:val="00762C13"/>
    <w:rsid w:val="007722BD"/>
    <w:rsid w:val="00774862"/>
    <w:rsid w:val="00780BCE"/>
    <w:rsid w:val="00786B61"/>
    <w:rsid w:val="00787D70"/>
    <w:rsid w:val="007948CD"/>
    <w:rsid w:val="00794EAC"/>
    <w:rsid w:val="007A1BF1"/>
    <w:rsid w:val="007A317F"/>
    <w:rsid w:val="007B05CF"/>
    <w:rsid w:val="007B6541"/>
    <w:rsid w:val="007C288E"/>
    <w:rsid w:val="007C54B7"/>
    <w:rsid w:val="007C60E4"/>
    <w:rsid w:val="007F28D8"/>
    <w:rsid w:val="007F5618"/>
    <w:rsid w:val="00801064"/>
    <w:rsid w:val="008079DD"/>
    <w:rsid w:val="0081428F"/>
    <w:rsid w:val="008155E8"/>
    <w:rsid w:val="00816082"/>
    <w:rsid w:val="008304B5"/>
    <w:rsid w:val="0083704E"/>
    <w:rsid w:val="00837648"/>
    <w:rsid w:val="00841F75"/>
    <w:rsid w:val="00843798"/>
    <w:rsid w:val="00850A54"/>
    <w:rsid w:val="0085158F"/>
    <w:rsid w:val="00882F90"/>
    <w:rsid w:val="0088696B"/>
    <w:rsid w:val="00887010"/>
    <w:rsid w:val="008A1007"/>
    <w:rsid w:val="008D3B44"/>
    <w:rsid w:val="008D4A52"/>
    <w:rsid w:val="008D4CD0"/>
    <w:rsid w:val="008E2AE7"/>
    <w:rsid w:val="008E6CB2"/>
    <w:rsid w:val="008F1759"/>
    <w:rsid w:val="0090771C"/>
    <w:rsid w:val="009115C9"/>
    <w:rsid w:val="0092193C"/>
    <w:rsid w:val="00922E92"/>
    <w:rsid w:val="00934278"/>
    <w:rsid w:val="00935F6D"/>
    <w:rsid w:val="00936792"/>
    <w:rsid w:val="00946553"/>
    <w:rsid w:val="00957063"/>
    <w:rsid w:val="009670B0"/>
    <w:rsid w:val="0097476A"/>
    <w:rsid w:val="009752B7"/>
    <w:rsid w:val="00980416"/>
    <w:rsid w:val="00980D3E"/>
    <w:rsid w:val="009A04FD"/>
    <w:rsid w:val="009A1382"/>
    <w:rsid w:val="009A24D0"/>
    <w:rsid w:val="009A3834"/>
    <w:rsid w:val="009A682B"/>
    <w:rsid w:val="009A6DA1"/>
    <w:rsid w:val="009B2550"/>
    <w:rsid w:val="009B3A0B"/>
    <w:rsid w:val="009D2B7C"/>
    <w:rsid w:val="009D3F96"/>
    <w:rsid w:val="009E291F"/>
    <w:rsid w:val="009E32ED"/>
    <w:rsid w:val="009F14F2"/>
    <w:rsid w:val="009F3B89"/>
    <w:rsid w:val="00A045FD"/>
    <w:rsid w:val="00A0622B"/>
    <w:rsid w:val="00A10044"/>
    <w:rsid w:val="00A109CC"/>
    <w:rsid w:val="00A20A5A"/>
    <w:rsid w:val="00A226EC"/>
    <w:rsid w:val="00A349DB"/>
    <w:rsid w:val="00A4118C"/>
    <w:rsid w:val="00A441DA"/>
    <w:rsid w:val="00A46A67"/>
    <w:rsid w:val="00A512AC"/>
    <w:rsid w:val="00A515B3"/>
    <w:rsid w:val="00A608A1"/>
    <w:rsid w:val="00A815D6"/>
    <w:rsid w:val="00A91507"/>
    <w:rsid w:val="00A95757"/>
    <w:rsid w:val="00A9743C"/>
    <w:rsid w:val="00AA2AB3"/>
    <w:rsid w:val="00AA76FF"/>
    <w:rsid w:val="00AB1D95"/>
    <w:rsid w:val="00AC4DFA"/>
    <w:rsid w:val="00AE2DC4"/>
    <w:rsid w:val="00AF1425"/>
    <w:rsid w:val="00AF65C1"/>
    <w:rsid w:val="00AF7177"/>
    <w:rsid w:val="00B00A10"/>
    <w:rsid w:val="00B03DA0"/>
    <w:rsid w:val="00B110D9"/>
    <w:rsid w:val="00B21EDB"/>
    <w:rsid w:val="00B221D4"/>
    <w:rsid w:val="00B248DC"/>
    <w:rsid w:val="00B35F87"/>
    <w:rsid w:val="00B55342"/>
    <w:rsid w:val="00B60309"/>
    <w:rsid w:val="00B7095A"/>
    <w:rsid w:val="00B76F33"/>
    <w:rsid w:val="00B929A0"/>
    <w:rsid w:val="00BA6BC3"/>
    <w:rsid w:val="00BC172F"/>
    <w:rsid w:val="00BC5485"/>
    <w:rsid w:val="00BD25C6"/>
    <w:rsid w:val="00BD77FA"/>
    <w:rsid w:val="00BE14DF"/>
    <w:rsid w:val="00BE4272"/>
    <w:rsid w:val="00BF0513"/>
    <w:rsid w:val="00BF7CD7"/>
    <w:rsid w:val="00C05511"/>
    <w:rsid w:val="00C06D49"/>
    <w:rsid w:val="00C1504C"/>
    <w:rsid w:val="00C179D8"/>
    <w:rsid w:val="00C302C1"/>
    <w:rsid w:val="00C31107"/>
    <w:rsid w:val="00C42447"/>
    <w:rsid w:val="00C51AFB"/>
    <w:rsid w:val="00C66A05"/>
    <w:rsid w:val="00C856D8"/>
    <w:rsid w:val="00C858B6"/>
    <w:rsid w:val="00CA7835"/>
    <w:rsid w:val="00CC0CE7"/>
    <w:rsid w:val="00CC0F3C"/>
    <w:rsid w:val="00CC53F0"/>
    <w:rsid w:val="00CD04D2"/>
    <w:rsid w:val="00CD2DAB"/>
    <w:rsid w:val="00CE3001"/>
    <w:rsid w:val="00CE4045"/>
    <w:rsid w:val="00CE4720"/>
    <w:rsid w:val="00CF0D73"/>
    <w:rsid w:val="00CF346C"/>
    <w:rsid w:val="00CF74AD"/>
    <w:rsid w:val="00D0355B"/>
    <w:rsid w:val="00D1005B"/>
    <w:rsid w:val="00D125F0"/>
    <w:rsid w:val="00D13F62"/>
    <w:rsid w:val="00D21A8A"/>
    <w:rsid w:val="00D2613F"/>
    <w:rsid w:val="00D35030"/>
    <w:rsid w:val="00D35181"/>
    <w:rsid w:val="00D70D00"/>
    <w:rsid w:val="00D77FAE"/>
    <w:rsid w:val="00D82B36"/>
    <w:rsid w:val="00DA6D98"/>
    <w:rsid w:val="00DB6EE0"/>
    <w:rsid w:val="00DC2514"/>
    <w:rsid w:val="00DE01A2"/>
    <w:rsid w:val="00DF210B"/>
    <w:rsid w:val="00DF60F9"/>
    <w:rsid w:val="00E10265"/>
    <w:rsid w:val="00E20283"/>
    <w:rsid w:val="00E2143C"/>
    <w:rsid w:val="00E31C20"/>
    <w:rsid w:val="00E3485B"/>
    <w:rsid w:val="00E3540B"/>
    <w:rsid w:val="00E41A2C"/>
    <w:rsid w:val="00E43CCC"/>
    <w:rsid w:val="00E44B61"/>
    <w:rsid w:val="00E51151"/>
    <w:rsid w:val="00E53AB3"/>
    <w:rsid w:val="00E551A6"/>
    <w:rsid w:val="00E63E2B"/>
    <w:rsid w:val="00E750C5"/>
    <w:rsid w:val="00E9702E"/>
    <w:rsid w:val="00EA2A3A"/>
    <w:rsid w:val="00EA48BF"/>
    <w:rsid w:val="00EA4C58"/>
    <w:rsid w:val="00EA6BFF"/>
    <w:rsid w:val="00EB187E"/>
    <w:rsid w:val="00EB6B6E"/>
    <w:rsid w:val="00EC2096"/>
    <w:rsid w:val="00ED1780"/>
    <w:rsid w:val="00EF0CE4"/>
    <w:rsid w:val="00EF5B6F"/>
    <w:rsid w:val="00EF5BC1"/>
    <w:rsid w:val="00F004FB"/>
    <w:rsid w:val="00F01512"/>
    <w:rsid w:val="00F05556"/>
    <w:rsid w:val="00F07D55"/>
    <w:rsid w:val="00F1268F"/>
    <w:rsid w:val="00F129BC"/>
    <w:rsid w:val="00F12EB3"/>
    <w:rsid w:val="00F137E2"/>
    <w:rsid w:val="00F2351A"/>
    <w:rsid w:val="00F239BF"/>
    <w:rsid w:val="00F57356"/>
    <w:rsid w:val="00F701E6"/>
    <w:rsid w:val="00F70A45"/>
    <w:rsid w:val="00F71ACD"/>
    <w:rsid w:val="00F73389"/>
    <w:rsid w:val="00F86787"/>
    <w:rsid w:val="00FA01B1"/>
    <w:rsid w:val="00FB38BE"/>
    <w:rsid w:val="00FB3F88"/>
    <w:rsid w:val="00FD1E0E"/>
    <w:rsid w:val="00FD3848"/>
    <w:rsid w:val="00FE03B3"/>
    <w:rsid w:val="00FE5C4A"/>
    <w:rsid w:val="00FE65F9"/>
    <w:rsid w:val="00FE7020"/>
    <w:rsid w:val="00FF7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7AE25"/>
  <w15:chartTrackingRefBased/>
  <w15:docId w15:val="{68C1FC9A-F6B6-430D-A12C-14BF90ACD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6BFF"/>
    <w:pPr>
      <w:keepNext/>
      <w:keepLines/>
      <w:spacing w:before="360" w:after="80"/>
      <w:outlineLvl w:val="0"/>
    </w:pPr>
    <w:rPr>
      <w:rFonts w:ascii="Times New Roman" w:eastAsiaTheme="majorEastAsia" w:hAnsi="Times New Roman" w:cstheme="majorBidi"/>
      <w:color w:val="000000" w:themeColor="text1"/>
      <w:sz w:val="28"/>
      <w:szCs w:val="40"/>
    </w:rPr>
  </w:style>
  <w:style w:type="paragraph" w:styleId="Heading2">
    <w:name w:val="heading 2"/>
    <w:basedOn w:val="Normal"/>
    <w:next w:val="Normal"/>
    <w:link w:val="Heading2Char"/>
    <w:uiPriority w:val="9"/>
    <w:unhideWhenUsed/>
    <w:qFormat/>
    <w:rsid w:val="00786B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2285"/>
    <w:pPr>
      <w:keepNext/>
      <w:keepLines/>
      <w:spacing w:before="160" w:after="80"/>
      <w:outlineLvl w:val="2"/>
    </w:pPr>
    <w:rPr>
      <w:rFonts w:ascii="Times New Roman" w:eastAsiaTheme="majorEastAsia" w:hAnsi="Times New Roman" w:cstheme="majorBidi"/>
      <w:sz w:val="20"/>
      <w:szCs w:val="28"/>
    </w:rPr>
  </w:style>
  <w:style w:type="paragraph" w:styleId="Heading4">
    <w:name w:val="heading 4"/>
    <w:basedOn w:val="Normal"/>
    <w:next w:val="Normal"/>
    <w:link w:val="Heading4Char"/>
    <w:uiPriority w:val="9"/>
    <w:semiHidden/>
    <w:unhideWhenUsed/>
    <w:qFormat/>
    <w:rsid w:val="00786B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6B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6B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6B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6B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6B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BFF"/>
    <w:rPr>
      <w:rFonts w:ascii="Times New Roman" w:eastAsiaTheme="majorEastAsia" w:hAnsi="Times New Roman" w:cstheme="majorBidi"/>
      <w:color w:val="000000" w:themeColor="text1"/>
      <w:sz w:val="28"/>
      <w:szCs w:val="40"/>
    </w:rPr>
  </w:style>
  <w:style w:type="character" w:customStyle="1" w:styleId="Heading2Char">
    <w:name w:val="Heading 2 Char"/>
    <w:basedOn w:val="DefaultParagraphFont"/>
    <w:link w:val="Heading2"/>
    <w:uiPriority w:val="9"/>
    <w:rsid w:val="00786B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2285"/>
    <w:rPr>
      <w:rFonts w:ascii="Times New Roman" w:eastAsiaTheme="majorEastAsia" w:hAnsi="Times New Roman" w:cstheme="majorBidi"/>
      <w:sz w:val="20"/>
      <w:szCs w:val="28"/>
    </w:rPr>
  </w:style>
  <w:style w:type="character" w:customStyle="1" w:styleId="Heading4Char">
    <w:name w:val="Heading 4 Char"/>
    <w:basedOn w:val="DefaultParagraphFont"/>
    <w:link w:val="Heading4"/>
    <w:uiPriority w:val="9"/>
    <w:semiHidden/>
    <w:rsid w:val="00786B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6B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6B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6B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6B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6B61"/>
    <w:rPr>
      <w:rFonts w:eastAsiaTheme="majorEastAsia" w:cstheme="majorBidi"/>
      <w:color w:val="272727" w:themeColor="text1" w:themeTint="D8"/>
    </w:rPr>
  </w:style>
  <w:style w:type="paragraph" w:styleId="Title">
    <w:name w:val="Title"/>
    <w:basedOn w:val="Normal"/>
    <w:next w:val="Normal"/>
    <w:link w:val="TitleChar"/>
    <w:uiPriority w:val="10"/>
    <w:qFormat/>
    <w:rsid w:val="00786B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6B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6B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6B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6B61"/>
    <w:pPr>
      <w:spacing w:before="160"/>
      <w:jc w:val="center"/>
    </w:pPr>
    <w:rPr>
      <w:i/>
      <w:iCs/>
      <w:color w:val="404040" w:themeColor="text1" w:themeTint="BF"/>
    </w:rPr>
  </w:style>
  <w:style w:type="character" w:customStyle="1" w:styleId="QuoteChar">
    <w:name w:val="Quote Char"/>
    <w:basedOn w:val="DefaultParagraphFont"/>
    <w:link w:val="Quote"/>
    <w:uiPriority w:val="29"/>
    <w:rsid w:val="00786B61"/>
    <w:rPr>
      <w:i/>
      <w:iCs/>
      <w:color w:val="404040" w:themeColor="text1" w:themeTint="BF"/>
    </w:rPr>
  </w:style>
  <w:style w:type="paragraph" w:styleId="ListParagraph">
    <w:name w:val="List Paragraph"/>
    <w:basedOn w:val="Normal"/>
    <w:uiPriority w:val="34"/>
    <w:qFormat/>
    <w:rsid w:val="00786B61"/>
    <w:pPr>
      <w:ind w:left="720"/>
      <w:contextualSpacing/>
    </w:pPr>
  </w:style>
  <w:style w:type="character" w:styleId="IntenseEmphasis">
    <w:name w:val="Intense Emphasis"/>
    <w:basedOn w:val="DefaultParagraphFont"/>
    <w:uiPriority w:val="21"/>
    <w:qFormat/>
    <w:rsid w:val="00786B61"/>
    <w:rPr>
      <w:i/>
      <w:iCs/>
      <w:color w:val="0F4761" w:themeColor="accent1" w:themeShade="BF"/>
    </w:rPr>
  </w:style>
  <w:style w:type="paragraph" w:styleId="IntenseQuote">
    <w:name w:val="Intense Quote"/>
    <w:basedOn w:val="Normal"/>
    <w:next w:val="Normal"/>
    <w:link w:val="IntenseQuoteChar"/>
    <w:uiPriority w:val="30"/>
    <w:qFormat/>
    <w:rsid w:val="00786B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6B61"/>
    <w:rPr>
      <w:i/>
      <w:iCs/>
      <w:color w:val="0F4761" w:themeColor="accent1" w:themeShade="BF"/>
    </w:rPr>
  </w:style>
  <w:style w:type="character" w:styleId="IntenseReference">
    <w:name w:val="Intense Reference"/>
    <w:basedOn w:val="DefaultParagraphFont"/>
    <w:uiPriority w:val="32"/>
    <w:qFormat/>
    <w:rsid w:val="00786B61"/>
    <w:rPr>
      <w:b/>
      <w:bCs/>
      <w:smallCaps/>
      <w:color w:val="0F4761" w:themeColor="accent1" w:themeShade="BF"/>
      <w:spacing w:val="5"/>
    </w:rPr>
  </w:style>
  <w:style w:type="character" w:styleId="CommentReference">
    <w:name w:val="annotation reference"/>
    <w:basedOn w:val="DefaultParagraphFont"/>
    <w:uiPriority w:val="99"/>
    <w:semiHidden/>
    <w:unhideWhenUsed/>
    <w:rsid w:val="00786B61"/>
    <w:rPr>
      <w:sz w:val="16"/>
      <w:szCs w:val="16"/>
    </w:rPr>
  </w:style>
  <w:style w:type="paragraph" w:styleId="CommentText">
    <w:name w:val="annotation text"/>
    <w:basedOn w:val="Normal"/>
    <w:link w:val="CommentTextChar"/>
    <w:uiPriority w:val="99"/>
    <w:unhideWhenUsed/>
    <w:rsid w:val="00786B61"/>
    <w:pPr>
      <w:spacing w:line="240" w:lineRule="auto"/>
    </w:pPr>
    <w:rPr>
      <w:sz w:val="20"/>
      <w:szCs w:val="20"/>
    </w:rPr>
  </w:style>
  <w:style w:type="character" w:customStyle="1" w:styleId="CommentTextChar">
    <w:name w:val="Comment Text Char"/>
    <w:basedOn w:val="DefaultParagraphFont"/>
    <w:link w:val="CommentText"/>
    <w:uiPriority w:val="99"/>
    <w:rsid w:val="00786B61"/>
    <w:rPr>
      <w:sz w:val="20"/>
      <w:szCs w:val="20"/>
    </w:rPr>
  </w:style>
  <w:style w:type="paragraph" w:styleId="CommentSubject">
    <w:name w:val="annotation subject"/>
    <w:basedOn w:val="CommentText"/>
    <w:next w:val="CommentText"/>
    <w:link w:val="CommentSubjectChar"/>
    <w:uiPriority w:val="99"/>
    <w:semiHidden/>
    <w:unhideWhenUsed/>
    <w:rsid w:val="00786B61"/>
    <w:rPr>
      <w:b/>
      <w:bCs/>
    </w:rPr>
  </w:style>
  <w:style w:type="character" w:customStyle="1" w:styleId="CommentSubjectChar">
    <w:name w:val="Comment Subject Char"/>
    <w:basedOn w:val="CommentTextChar"/>
    <w:link w:val="CommentSubject"/>
    <w:uiPriority w:val="99"/>
    <w:semiHidden/>
    <w:rsid w:val="00786B61"/>
    <w:rPr>
      <w:b/>
      <w:bCs/>
      <w:sz w:val="20"/>
      <w:szCs w:val="20"/>
    </w:rPr>
  </w:style>
  <w:style w:type="paragraph" w:styleId="Header">
    <w:name w:val="header"/>
    <w:basedOn w:val="Normal"/>
    <w:link w:val="HeaderChar"/>
    <w:uiPriority w:val="99"/>
    <w:unhideWhenUsed/>
    <w:rsid w:val="00494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DF8"/>
  </w:style>
  <w:style w:type="paragraph" w:styleId="Footer">
    <w:name w:val="footer"/>
    <w:basedOn w:val="Normal"/>
    <w:link w:val="FooterChar"/>
    <w:uiPriority w:val="99"/>
    <w:unhideWhenUsed/>
    <w:rsid w:val="00494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DF8"/>
  </w:style>
  <w:style w:type="table" w:styleId="TableGrid">
    <w:name w:val="Table Grid"/>
    <w:basedOn w:val="TableNormal"/>
    <w:uiPriority w:val="59"/>
    <w:rsid w:val="003D19F7"/>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CC0F3C"/>
    <w:pPr>
      <w:spacing w:after="0" w:line="240" w:lineRule="auto"/>
    </w:pPr>
  </w:style>
  <w:style w:type="paragraph" w:styleId="BodyText">
    <w:name w:val="Body Text"/>
    <w:basedOn w:val="Normal"/>
    <w:link w:val="BodyTextChar"/>
    <w:uiPriority w:val="1"/>
    <w:qFormat/>
    <w:rsid w:val="0092193C"/>
    <w:pPr>
      <w:widowControl w:val="0"/>
      <w:spacing w:after="0" w:line="240" w:lineRule="auto"/>
      <w:ind w:left="100"/>
    </w:pPr>
    <w:rPr>
      <w:rFonts w:ascii="Times New Roman" w:eastAsia="Times New Roman" w:hAnsi="Times New Roman"/>
      <w:kern w:val="0"/>
      <w14:ligatures w14:val="none"/>
    </w:rPr>
  </w:style>
  <w:style w:type="character" w:customStyle="1" w:styleId="BodyTextChar">
    <w:name w:val="Body Text Char"/>
    <w:basedOn w:val="DefaultParagraphFont"/>
    <w:link w:val="BodyText"/>
    <w:uiPriority w:val="1"/>
    <w:rsid w:val="0092193C"/>
    <w:rPr>
      <w:rFonts w:ascii="Times New Roman" w:eastAsia="Times New Roman" w:hAnsi="Times New Roman"/>
      <w:kern w:val="0"/>
      <w14:ligatures w14:val="none"/>
    </w:rPr>
  </w:style>
  <w:style w:type="paragraph" w:styleId="NoSpacing">
    <w:name w:val="No Spacing"/>
    <w:uiPriority w:val="1"/>
    <w:qFormat/>
    <w:rsid w:val="0092193C"/>
    <w:pPr>
      <w:spacing w:after="0" w:line="240" w:lineRule="auto"/>
    </w:pPr>
    <w:rPr>
      <w:kern w:val="0"/>
      <w:sz w:val="22"/>
      <w:szCs w:val="22"/>
      <w14:ligatures w14:val="none"/>
    </w:rPr>
  </w:style>
  <w:style w:type="table" w:styleId="TableGridLight">
    <w:name w:val="Grid Table Light"/>
    <w:basedOn w:val="TableNormal"/>
    <w:uiPriority w:val="40"/>
    <w:rsid w:val="0092193C"/>
    <w:pPr>
      <w:spacing w:after="0" w:line="240" w:lineRule="auto"/>
    </w:pPr>
    <w:rPr>
      <w:kern w:val="0"/>
      <w:sz w:val="22"/>
      <w:szCs w:val="22"/>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chart" Target="charts/chart9.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chart" Target="charts/chart5.xml"/><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chart" Target="charts/chart8.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chart" Target="charts/chart7.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hyperlink" Target="https://doi.org/10.1002/mcf2.10076" TargetMode="External"/><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8.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scdnradmin\data\Diadromous\ACFCMA\Reports\Annual%20Diadromous%20Report\2025\Shad\2025%20data.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281681136011846E-2"/>
          <c:y val="4.3650793650793648E-2"/>
          <c:w val="0.82305202234336095"/>
          <c:h val="0.81156261717285338"/>
        </c:manualLayout>
      </c:layout>
      <c:barChart>
        <c:barDir val="col"/>
        <c:grouping val="clustered"/>
        <c:varyColors val="0"/>
        <c:ser>
          <c:idx val="2"/>
          <c:order val="2"/>
          <c:tx>
            <c:strRef>
              <c:f>'Santee 2008-2025'!$Q$1</c:f>
              <c:strCache>
                <c:ptCount val="1"/>
                <c:pt idx="0">
                  <c:v>Effort </c:v>
                </c:pt>
              </c:strCache>
            </c:strRef>
          </c:tx>
          <c:spPr>
            <a:solidFill>
              <a:schemeClr val="accent2"/>
            </a:solidFill>
            <a:ln>
              <a:noFill/>
            </a:ln>
            <a:effectLst/>
          </c:spPr>
          <c:invertIfNegative val="0"/>
          <c:cat>
            <c:numRef>
              <c:f>'Santee 2008-2025'!$O$2:$O$16</c:f>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cat>
          <c:val>
            <c:numRef>
              <c:f>'Santee 2008-2025'!$Q$2:$Q$16</c:f>
              <c:numCache>
                <c:formatCode>General</c:formatCode>
                <c:ptCount val="15"/>
                <c:pt idx="0">
                  <c:v>1.5003409089999999</c:v>
                </c:pt>
                <c:pt idx="1">
                  <c:v>1.3082142859999999</c:v>
                </c:pt>
                <c:pt idx="2">
                  <c:v>0.82208437499999998</c:v>
                </c:pt>
                <c:pt idx="3">
                  <c:v>0.47123549999999997</c:v>
                </c:pt>
                <c:pt idx="4">
                  <c:v>0.50777031299999997</c:v>
                </c:pt>
                <c:pt idx="5">
                  <c:v>0.50361734700000005</c:v>
                </c:pt>
                <c:pt idx="6">
                  <c:v>0.60081195700000001</c:v>
                </c:pt>
                <c:pt idx="7">
                  <c:v>0.57286329800000002</c:v>
                </c:pt>
                <c:pt idx="8">
                  <c:v>0.39150000000000001</c:v>
                </c:pt>
                <c:pt idx="9">
                  <c:v>0.36937874999999998</c:v>
                </c:pt>
                <c:pt idx="10">
                  <c:v>0.38932947800000001</c:v>
                </c:pt>
                <c:pt idx="11">
                  <c:v>0.56112065200000005</c:v>
                </c:pt>
                <c:pt idx="12">
                  <c:v>0.40776780800000001</c:v>
                </c:pt>
                <c:pt idx="13">
                  <c:v>0.43714071399999999</c:v>
                </c:pt>
                <c:pt idx="14">
                  <c:v>0.43859473700000001</c:v>
                </c:pt>
              </c:numCache>
            </c:numRef>
          </c:val>
          <c:extLst>
            <c:ext xmlns:c16="http://schemas.microsoft.com/office/drawing/2014/chart" uri="{C3380CC4-5D6E-409C-BE32-E72D297353CC}">
              <c16:uniqueId val="{00000000-5349-4914-9A27-E34AD5A186D9}"/>
            </c:ext>
          </c:extLst>
        </c:ser>
        <c:dLbls>
          <c:showLegendKey val="0"/>
          <c:showVal val="0"/>
          <c:showCatName val="0"/>
          <c:showSerName val="0"/>
          <c:showPercent val="0"/>
          <c:showBubbleSize val="0"/>
        </c:dLbls>
        <c:gapWidth val="219"/>
        <c:axId val="818736656"/>
        <c:axId val="818733056"/>
      </c:barChart>
      <c:lineChart>
        <c:grouping val="stacked"/>
        <c:varyColors val="0"/>
        <c:ser>
          <c:idx val="1"/>
          <c:order val="1"/>
          <c:tx>
            <c:strRef>
              <c:f>'Santee 2008-2025'!$P$1</c:f>
              <c:strCache>
                <c:ptCount val="1"/>
                <c:pt idx="0">
                  <c:v>CPUE</c:v>
                </c:pt>
              </c:strCache>
            </c:strRef>
          </c:tx>
          <c:spPr>
            <a:ln w="28575" cap="rnd">
              <a:solidFill>
                <a:srgbClr val="0070C0"/>
              </a:solidFill>
              <a:round/>
            </a:ln>
            <a:effectLst/>
          </c:spPr>
          <c:marker>
            <c:symbol val="none"/>
          </c:marker>
          <c:trendline>
            <c:spPr>
              <a:ln w="19050" cap="rnd">
                <a:solidFill>
                  <a:sysClr val="windowText" lastClr="000000"/>
                </a:solidFill>
                <a:prstDash val="sysDot"/>
              </a:ln>
              <a:effectLst/>
            </c:spPr>
            <c:trendlineType val="linear"/>
            <c:dispRSqr val="1"/>
            <c:dispEq val="0"/>
            <c:trendlineLbl>
              <c:layout>
                <c:manualLayout>
                  <c:x val="8.1312672454404746E-3"/>
                  <c:y val="-0.6518297712785902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trendlineLbl>
          </c:trendline>
          <c:cat>
            <c:numRef>
              <c:f>'Santee 2008-2025'!$O$2:$O$16</c:f>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cat>
          <c:val>
            <c:numRef>
              <c:f>'Santee 2008-2025'!$P$2:$P$16</c:f>
              <c:numCache>
                <c:formatCode>0.00</c:formatCode>
                <c:ptCount val="15"/>
                <c:pt idx="0">
                  <c:v>8.8752196836555353</c:v>
                </c:pt>
                <c:pt idx="1">
                  <c:v>9.7560975609756095</c:v>
                </c:pt>
                <c:pt idx="2">
                  <c:v>13.267326732673268</c:v>
                </c:pt>
                <c:pt idx="3">
                  <c:v>11.210191082802547</c:v>
                </c:pt>
                <c:pt idx="4">
                  <c:v>8.5350841198194498</c:v>
                </c:pt>
                <c:pt idx="5">
                  <c:v>3.4194831013916502</c:v>
                </c:pt>
                <c:pt idx="6">
                  <c:v>9.5655639697090482</c:v>
                </c:pt>
                <c:pt idx="7">
                  <c:v>5.838557993730408</c:v>
                </c:pt>
                <c:pt idx="8">
                  <c:v>1.88</c:v>
                </c:pt>
                <c:pt idx="9">
                  <c:v>6</c:v>
                </c:pt>
                <c:pt idx="10">
                  <c:v>1.95</c:v>
                </c:pt>
                <c:pt idx="11">
                  <c:v>0.5</c:v>
                </c:pt>
                <c:pt idx="12">
                  <c:v>2.81</c:v>
                </c:pt>
                <c:pt idx="13">
                  <c:v>13</c:v>
                </c:pt>
                <c:pt idx="14">
                  <c:v>1.24</c:v>
                </c:pt>
              </c:numCache>
            </c:numRef>
          </c:val>
          <c:smooth val="0"/>
          <c:extLst>
            <c:ext xmlns:c16="http://schemas.microsoft.com/office/drawing/2014/chart" uri="{C3380CC4-5D6E-409C-BE32-E72D297353CC}">
              <c16:uniqueId val="{00000002-5349-4914-9A27-E34AD5A186D9}"/>
            </c:ext>
          </c:extLst>
        </c:ser>
        <c:dLbls>
          <c:showLegendKey val="0"/>
          <c:showVal val="0"/>
          <c:showCatName val="0"/>
          <c:showSerName val="0"/>
          <c:showPercent val="0"/>
          <c:showBubbleSize val="0"/>
        </c:dLbls>
        <c:marker val="1"/>
        <c:smooth val="0"/>
        <c:axId val="810916400"/>
        <c:axId val="810916760"/>
        <c:extLst>
          <c:ext xmlns:c15="http://schemas.microsoft.com/office/drawing/2012/chart" uri="{02D57815-91ED-43cb-92C2-25804820EDAC}">
            <c15:filteredLineSeries>
              <c15:ser>
                <c:idx val="0"/>
                <c:order val="0"/>
                <c:tx>
                  <c:strRef>
                    <c:extLst>
                      <c:ext uri="{02D57815-91ED-43cb-92C2-25804820EDAC}">
                        <c15:formulaRef>
                          <c15:sqref>'Santee 2008-2025'!$O$1</c15:sqref>
                        </c15:formulaRef>
                      </c:ext>
                    </c:extLst>
                    <c:strCache>
                      <c:ptCount val="1"/>
                      <c:pt idx="0">
                        <c:v>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'Santee 2008-2025'!$O$2:$O$16</c15:sqref>
                        </c15:formulaRef>
                      </c:ext>
                    </c:extLst>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cat>
                <c:val>
                  <c:numRef>
                    <c:extLst>
                      <c:ext uri="{02D57815-91ED-43cb-92C2-25804820EDAC}">
                        <c15:formulaRef>
                          <c15:sqref>'Santee 2008-2025'!$O$2:$O$16</c15:sqref>
                        </c15:formulaRef>
                      </c:ext>
                    </c:extLst>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val>
                <c:smooth val="0"/>
                <c:extLst>
                  <c:ext xmlns:c16="http://schemas.microsoft.com/office/drawing/2014/chart" uri="{C3380CC4-5D6E-409C-BE32-E72D297353CC}">
                    <c16:uniqueId val="{00000003-5349-4914-9A27-E34AD5A186D9}"/>
                  </c:ext>
                </c:extLst>
              </c15:ser>
            </c15:filteredLineSeries>
          </c:ext>
        </c:extLst>
      </c:lineChart>
      <c:catAx>
        <c:axId val="810916400"/>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10916760"/>
        <c:crosses val="autoZero"/>
        <c:auto val="1"/>
        <c:lblAlgn val="ctr"/>
        <c:lblOffset val="100"/>
        <c:noMultiLvlLbl val="0"/>
      </c:catAx>
      <c:valAx>
        <c:axId val="810916760"/>
        <c:scaling>
          <c:orientation val="minMax"/>
          <c:max val="16"/>
          <c:min val="0"/>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latin typeface="Times New Roman" panose="02020603050405020304" pitchFamily="18" charset="0"/>
                    <a:cs typeface="Times New Roman" panose="02020603050405020304" pitchFamily="18" charset="0"/>
                  </a:rPr>
                  <a:t>CPUE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10916400"/>
        <c:crosses val="autoZero"/>
        <c:crossBetween val="between"/>
        <c:majorUnit val="4"/>
      </c:valAx>
      <c:valAx>
        <c:axId val="818733056"/>
        <c:scaling>
          <c:orientation val="minMax"/>
          <c:max val="2"/>
        </c:scaling>
        <c:delete val="0"/>
        <c:axPos val="r"/>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latin typeface="Times New Roman" panose="02020603050405020304" pitchFamily="18" charset="0"/>
                    <a:cs typeface="Times New Roman" panose="02020603050405020304" pitchFamily="18" charset="0"/>
                  </a:rPr>
                  <a:t>Effort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18736656"/>
        <c:crosses val="max"/>
        <c:crossBetween val="between"/>
        <c:majorUnit val="1"/>
      </c:valAx>
      <c:catAx>
        <c:axId val="818736656"/>
        <c:scaling>
          <c:orientation val="minMax"/>
        </c:scaling>
        <c:delete val="1"/>
        <c:axPos val="b"/>
        <c:numFmt formatCode="General" sourceLinked="1"/>
        <c:majorTickMark val="out"/>
        <c:minorTickMark val="none"/>
        <c:tickLblPos val="nextTo"/>
        <c:crossAx val="818733056"/>
        <c:crosses val="autoZero"/>
        <c:auto val="1"/>
        <c:lblAlgn val="ctr"/>
        <c:lblOffset val="100"/>
        <c:noMultiLvlLbl val="0"/>
      </c:catAx>
      <c:spPr>
        <a:noFill/>
        <a:ln w="25400">
          <a:noFill/>
        </a:ln>
        <a:effectLst/>
      </c:spPr>
    </c:plotArea>
    <c:legend>
      <c:legendPos val="b"/>
      <c:legendEntry>
        <c:idx val="2"/>
        <c:delete val="1"/>
      </c:legendEntry>
      <c:layout>
        <c:manualLayout>
          <c:xMode val="edge"/>
          <c:yMode val="edge"/>
          <c:x val="0.5724535634968706"/>
          <c:y val="5.0777068613855753E-2"/>
          <c:w val="0.18738223853044328"/>
          <c:h val="4.654301087936238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CPUEs!$C$64</c:f>
              <c:strCache>
                <c:ptCount val="1"/>
                <c:pt idx="0">
                  <c:v>kg/trip</c:v>
                </c:pt>
              </c:strCache>
            </c:strRef>
          </c:tx>
          <c:spPr>
            <a:ln w="28575" cap="rnd">
              <a:solidFill>
                <a:srgbClr val="0070C0"/>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tx1">
                    <a:lumMod val="50000"/>
                    <a:lumOff val="50000"/>
                  </a:schemeClr>
                </a:solidFill>
                <a:prstDash val="sysDot"/>
              </a:ln>
              <a:effectLst/>
            </c:spPr>
            <c:trendlineType val="linear"/>
            <c:dispRSqr val="1"/>
            <c:dispEq val="0"/>
            <c:trendlineLbl>
              <c:layout>
                <c:manualLayout>
                  <c:x val="3.4059492563429571E-2"/>
                  <c:y val="-0.6755401791975773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cat>
            <c:numRef>
              <c:f>CPUEs!$B$65:$B$89</c:f>
              <c:numCache>
                <c:formatCode>General</c:formatCode>
                <c:ptCount val="25"/>
                <c:pt idx="0">
                  <c:v>2001</c:v>
                </c:pt>
                <c:pt idx="1">
                  <c:v>2002</c:v>
                </c:pt>
                <c:pt idx="2">
                  <c:v>2003</c:v>
                </c:pt>
                <c:pt idx="3">
                  <c:v>2004</c:v>
                </c:pt>
                <c:pt idx="4">
                  <c:v>2005</c:v>
                </c:pt>
                <c:pt idx="5">
                  <c:v>2006</c:v>
                </c:pt>
                <c:pt idx="6">
                  <c:v>2007</c:v>
                </c:pt>
                <c:pt idx="7">
                  <c:v>2008</c:v>
                </c:pt>
                <c:pt idx="8">
                  <c:v>2009</c:v>
                </c:pt>
                <c:pt idx="9">
                  <c:v>2010</c:v>
                </c:pt>
                <c:pt idx="10">
                  <c:v>2011</c:v>
                </c:pt>
                <c:pt idx="11">
                  <c:v>2012</c:v>
                </c:pt>
                <c:pt idx="12">
                  <c:v>2013</c:v>
                </c:pt>
                <c:pt idx="13">
                  <c:v>2014</c:v>
                </c:pt>
                <c:pt idx="14">
                  <c:v>2015</c:v>
                </c:pt>
                <c:pt idx="15">
                  <c:v>2016</c:v>
                </c:pt>
                <c:pt idx="16">
                  <c:v>2017</c:v>
                </c:pt>
                <c:pt idx="17">
                  <c:v>2018</c:v>
                </c:pt>
                <c:pt idx="18">
                  <c:v>2019</c:v>
                </c:pt>
                <c:pt idx="19">
                  <c:v>2020</c:v>
                </c:pt>
                <c:pt idx="20">
                  <c:v>2021</c:v>
                </c:pt>
                <c:pt idx="21">
                  <c:v>2022</c:v>
                </c:pt>
                <c:pt idx="22">
                  <c:v>2023</c:v>
                </c:pt>
                <c:pt idx="23">
                  <c:v>2024</c:v>
                </c:pt>
                <c:pt idx="24">
                  <c:v>2025</c:v>
                </c:pt>
              </c:numCache>
            </c:numRef>
          </c:cat>
          <c:val>
            <c:numRef>
              <c:f>CPUEs!$C$65:$C$89</c:f>
              <c:numCache>
                <c:formatCode>General</c:formatCode>
                <c:ptCount val="25"/>
                <c:pt idx="0">
                  <c:v>174.18810719999999</c:v>
                </c:pt>
                <c:pt idx="1">
                  <c:v>264.18453303144651</c:v>
                </c:pt>
                <c:pt idx="2">
                  <c:v>127.93620512820513</c:v>
                </c:pt>
                <c:pt idx="3">
                  <c:v>84.016346775510215</c:v>
                </c:pt>
                <c:pt idx="4">
                  <c:v>32.922340279069772</c:v>
                </c:pt>
                <c:pt idx="5">
                  <c:v>50.244036923076926</c:v>
                </c:pt>
                <c:pt idx="6">
                  <c:v>116.88241127272727</c:v>
                </c:pt>
                <c:pt idx="7">
                  <c:v>292.25386151999999</c:v>
                </c:pt>
                <c:pt idx="8">
                  <c:v>88.861507750000001</c:v>
                </c:pt>
                <c:pt idx="9">
                  <c:v>193.75235023255811</c:v>
                </c:pt>
                <c:pt idx="10">
                  <c:v>70.871891016393434</c:v>
                </c:pt>
                <c:pt idx="11">
                  <c:v>105.72039770491804</c:v>
                </c:pt>
                <c:pt idx="12">
                  <c:v>105.19705664</c:v>
                </c:pt>
                <c:pt idx="13">
                  <c:v>150.31341046153847</c:v>
                </c:pt>
                <c:pt idx="14">
                  <c:v>28.650520145454546</c:v>
                </c:pt>
                <c:pt idx="15">
                  <c:v>19.152794786516854</c:v>
                </c:pt>
                <c:pt idx="16">
                  <c:v>85.232096761904756</c:v>
                </c:pt>
                <c:pt idx="17">
                  <c:v>32.823201628318586</c:v>
                </c:pt>
                <c:pt idx="18">
                  <c:v>4.1399269841269843</c:v>
                </c:pt>
                <c:pt idx="19">
                  <c:v>12.951796184615384</c:v>
                </c:pt>
                <c:pt idx="20">
                  <c:v>16.975336969696968</c:v>
                </c:pt>
                <c:pt idx="21">
                  <c:v>29.760347844155845</c:v>
                </c:pt>
                <c:pt idx="22">
                  <c:v>46.59214552727272</c:v>
                </c:pt>
                <c:pt idx="23">
                  <c:v>161.75997903999999</c:v>
                </c:pt>
                <c:pt idx="24">
                  <c:v>192.591182</c:v>
                </c:pt>
              </c:numCache>
            </c:numRef>
          </c:val>
          <c:smooth val="0"/>
          <c:extLst>
            <c:ext xmlns:c16="http://schemas.microsoft.com/office/drawing/2014/chart" uri="{C3380CC4-5D6E-409C-BE32-E72D297353CC}">
              <c16:uniqueId val="{00000002-B80C-45A9-AA31-7735C7A8517A}"/>
            </c:ext>
          </c:extLst>
        </c:ser>
        <c:dLbls>
          <c:showLegendKey val="0"/>
          <c:showVal val="0"/>
          <c:showCatName val="0"/>
          <c:showSerName val="0"/>
          <c:showPercent val="0"/>
          <c:showBubbleSize val="0"/>
        </c:dLbls>
        <c:smooth val="0"/>
        <c:axId val="798905456"/>
        <c:axId val="798907976"/>
      </c:lineChart>
      <c:catAx>
        <c:axId val="798905456"/>
        <c:scaling>
          <c:orientation val="minMax"/>
        </c:scaling>
        <c:delete val="0"/>
        <c:axPos val="b"/>
        <c:numFmt formatCode="General" sourceLinked="1"/>
        <c:majorTickMark val="none"/>
        <c:minorTickMark val="none"/>
        <c:tickLblPos val="nextTo"/>
        <c:spPr>
          <a:noFill/>
          <a:ln w="9525" cap="flat" cmpd="sng" algn="ctr">
            <a:solidFill>
              <a:sysClr val="windowText" lastClr="000000"/>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7976"/>
        <c:crosses val="autoZero"/>
        <c:auto val="1"/>
        <c:lblAlgn val="ctr"/>
        <c:lblOffset val="100"/>
        <c:noMultiLvlLbl val="0"/>
      </c:catAx>
      <c:valAx>
        <c:axId val="798907976"/>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Times New Roman" panose="02020603050405020304" pitchFamily="18" charset="0"/>
                    <a:cs typeface="Times New Roman" panose="02020603050405020304" pitchFamily="18" charset="0"/>
                  </a:rPr>
                  <a:t>CPUE (kg/trip)</a:t>
                </a:r>
              </a:p>
            </c:rich>
          </c:tx>
          <c:layout>
            <c:manualLayout>
              <c:xMode val="edge"/>
              <c:yMode val="edge"/>
              <c:x val="1.1898773847298939E-2"/>
              <c:y val="0.3640077320018593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5456"/>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CPUEs!$C$3</c:f>
              <c:strCache>
                <c:ptCount val="1"/>
                <c:pt idx="0">
                  <c:v>kg/trip</c:v>
                </c:pt>
              </c:strCache>
            </c:strRef>
          </c:tx>
          <c:spPr>
            <a:ln w="28575" cap="rnd">
              <a:solidFill>
                <a:srgbClr val="0070C0"/>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tx1">
                    <a:lumMod val="50000"/>
                    <a:lumOff val="50000"/>
                  </a:schemeClr>
                </a:solidFill>
                <a:prstDash val="sysDot"/>
              </a:ln>
              <a:effectLst/>
            </c:spPr>
            <c:trendlineType val="linear"/>
            <c:dispRSqr val="1"/>
            <c:dispEq val="0"/>
            <c:trendlineLbl>
              <c:layout>
                <c:manualLayout>
                  <c:x val="4.0405646409583419E-2"/>
                  <c:y val="-0.5166273646854188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CPUEs!$B$4:$B$28</c:f>
              <c:numCache>
                <c:formatCode>General</c:formatCode>
                <c:ptCount val="25"/>
                <c:pt idx="0">
                  <c:v>2001</c:v>
                </c:pt>
                <c:pt idx="1">
                  <c:v>2002</c:v>
                </c:pt>
                <c:pt idx="2">
                  <c:v>2003</c:v>
                </c:pt>
                <c:pt idx="3">
                  <c:v>2004</c:v>
                </c:pt>
                <c:pt idx="4">
                  <c:v>2005</c:v>
                </c:pt>
                <c:pt idx="5">
                  <c:v>2006</c:v>
                </c:pt>
                <c:pt idx="6">
                  <c:v>2007</c:v>
                </c:pt>
                <c:pt idx="7">
                  <c:v>2008</c:v>
                </c:pt>
                <c:pt idx="8">
                  <c:v>2009</c:v>
                </c:pt>
                <c:pt idx="9">
                  <c:v>2010</c:v>
                </c:pt>
                <c:pt idx="10">
                  <c:v>2011</c:v>
                </c:pt>
                <c:pt idx="11">
                  <c:v>2012</c:v>
                </c:pt>
                <c:pt idx="12">
                  <c:v>2013</c:v>
                </c:pt>
                <c:pt idx="13">
                  <c:v>2014</c:v>
                </c:pt>
                <c:pt idx="14">
                  <c:v>2015</c:v>
                </c:pt>
                <c:pt idx="15">
                  <c:v>2016</c:v>
                </c:pt>
                <c:pt idx="16">
                  <c:v>2017</c:v>
                </c:pt>
                <c:pt idx="17">
                  <c:v>2018</c:v>
                </c:pt>
                <c:pt idx="18">
                  <c:v>2019</c:v>
                </c:pt>
                <c:pt idx="19">
                  <c:v>2020</c:v>
                </c:pt>
                <c:pt idx="20">
                  <c:v>2021</c:v>
                </c:pt>
                <c:pt idx="21">
                  <c:v>2022</c:v>
                </c:pt>
                <c:pt idx="22">
                  <c:v>2023</c:v>
                </c:pt>
                <c:pt idx="23">
                  <c:v>2024</c:v>
                </c:pt>
                <c:pt idx="24">
                  <c:v>2025</c:v>
                </c:pt>
              </c:numCache>
            </c:numRef>
          </c:cat>
          <c:val>
            <c:numRef>
              <c:f>CPUEs!$C$4:$C$28</c:f>
              <c:numCache>
                <c:formatCode>General</c:formatCode>
                <c:ptCount val="25"/>
                <c:pt idx="0">
                  <c:v>39.972488518918915</c:v>
                </c:pt>
                <c:pt idx="1">
                  <c:v>71.621251102040816</c:v>
                </c:pt>
                <c:pt idx="2">
                  <c:v>68.639418372413786</c:v>
                </c:pt>
                <c:pt idx="3">
                  <c:v>23.067134912621356</c:v>
                </c:pt>
                <c:pt idx="4">
                  <c:v>22.878316495238092</c:v>
                </c:pt>
                <c:pt idx="5">
                  <c:v>40.528171951807231</c:v>
                </c:pt>
                <c:pt idx="6">
                  <c:v>31.718250341463413</c:v>
                </c:pt>
                <c:pt idx="7">
                  <c:v>98.162492708571435</c:v>
                </c:pt>
                <c:pt idx="8">
                  <c:v>44.278522285714281</c:v>
                </c:pt>
                <c:pt idx="9">
                  <c:v>30.780964093023254</c:v>
                </c:pt>
                <c:pt idx="10">
                  <c:v>20.265701704347826</c:v>
                </c:pt>
                <c:pt idx="11">
                  <c:v>33.949814863636362</c:v>
                </c:pt>
                <c:pt idx="12">
                  <c:v>35.633520026755853</c:v>
                </c:pt>
                <c:pt idx="13">
                  <c:v>115.9757906010929</c:v>
                </c:pt>
                <c:pt idx="14">
                  <c:v>53.598028276729558</c:v>
                </c:pt>
                <c:pt idx="15">
                  <c:v>25.270666630136986</c:v>
                </c:pt>
                <c:pt idx="16">
                  <c:v>38.843602915555557</c:v>
                </c:pt>
                <c:pt idx="17">
                  <c:v>23.053923495145629</c:v>
                </c:pt>
                <c:pt idx="18">
                  <c:v>17.97131504</c:v>
                </c:pt>
                <c:pt idx="19">
                  <c:v>67.854287999999997</c:v>
                </c:pt>
                <c:pt idx="20">
                  <c:v>56.118597333333334</c:v>
                </c:pt>
                <c:pt idx="21">
                  <c:v>170.64866594594594</c:v>
                </c:pt>
                <c:pt idx="22">
                  <c:v>42.184055999999998</c:v>
                </c:pt>
                <c:pt idx="23">
                  <c:v>52.624919127272726</c:v>
                </c:pt>
                <c:pt idx="24">
                  <c:v>64.160177599999997</c:v>
                </c:pt>
              </c:numCache>
            </c:numRef>
          </c:val>
          <c:smooth val="0"/>
          <c:extLst>
            <c:ext xmlns:c16="http://schemas.microsoft.com/office/drawing/2014/chart" uri="{C3380CC4-5D6E-409C-BE32-E72D297353CC}">
              <c16:uniqueId val="{00000002-AC0B-4081-8269-061FB70CEA06}"/>
            </c:ext>
          </c:extLst>
        </c:ser>
        <c:dLbls>
          <c:showLegendKey val="0"/>
          <c:showVal val="0"/>
          <c:showCatName val="0"/>
          <c:showSerName val="0"/>
          <c:showPercent val="0"/>
          <c:showBubbleSize val="0"/>
        </c:dLbls>
        <c:smooth val="0"/>
        <c:axId val="798905456"/>
        <c:axId val="798907976"/>
      </c:lineChart>
      <c:catAx>
        <c:axId val="798905456"/>
        <c:scaling>
          <c:orientation val="minMax"/>
        </c:scaling>
        <c:delete val="0"/>
        <c:axPos val="b"/>
        <c:numFmt formatCode="General" sourceLinked="1"/>
        <c:majorTickMark val="none"/>
        <c:minorTickMark val="none"/>
        <c:tickLblPos val="nextTo"/>
        <c:spPr>
          <a:noFill/>
          <a:ln w="9525" cap="flat" cmpd="sng" algn="ctr">
            <a:solidFill>
              <a:sysClr val="windowText" lastClr="000000"/>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7976"/>
        <c:crosses val="autoZero"/>
        <c:auto val="1"/>
        <c:lblAlgn val="ctr"/>
        <c:lblOffset val="100"/>
        <c:noMultiLvlLbl val="0"/>
      </c:catAx>
      <c:valAx>
        <c:axId val="798907976"/>
        <c:scaling>
          <c:orientation val="minMax"/>
          <c:max val="20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rPr>
                  <a:t>CPUE (kg/trip)</a:t>
                </a:r>
              </a:p>
            </c:rich>
          </c:tx>
          <c:layout>
            <c:manualLayout>
              <c:xMode val="edge"/>
              <c:yMode val="edge"/>
              <c:x val="1.3888888888888888E-2"/>
              <c:y val="0.300298920968212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5456"/>
        <c:crosses val="autoZero"/>
        <c:crossBetween val="between"/>
        <c:majorUnit val="50"/>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0070C0"/>
            </a:solidFill>
            <a:ln>
              <a:noFill/>
            </a:ln>
            <a:effectLst/>
          </c:spPr>
          <c:invertIfNegative val="0"/>
          <c:cat>
            <c:strRef>
              <c:f>'Santee Roes'!$I$2:$I$18</c:f>
              <c:strCache>
                <c:ptCount val="17"/>
                <c:pt idx="0">
                  <c:v>0-350</c:v>
                </c:pt>
                <c:pt idx="1">
                  <c:v>351-360</c:v>
                </c:pt>
                <c:pt idx="2">
                  <c:v>361-370</c:v>
                </c:pt>
                <c:pt idx="3">
                  <c:v>371-380</c:v>
                </c:pt>
                <c:pt idx="4">
                  <c:v>381-390</c:v>
                </c:pt>
                <c:pt idx="5">
                  <c:v>391-400</c:v>
                </c:pt>
                <c:pt idx="6">
                  <c:v>401-410</c:v>
                </c:pt>
                <c:pt idx="7">
                  <c:v>411-420</c:v>
                </c:pt>
                <c:pt idx="8">
                  <c:v>421-430</c:v>
                </c:pt>
                <c:pt idx="9">
                  <c:v>431-440</c:v>
                </c:pt>
                <c:pt idx="10">
                  <c:v>441-450</c:v>
                </c:pt>
                <c:pt idx="11">
                  <c:v>451-460</c:v>
                </c:pt>
                <c:pt idx="12">
                  <c:v>461-470</c:v>
                </c:pt>
                <c:pt idx="13">
                  <c:v>471-480</c:v>
                </c:pt>
                <c:pt idx="14">
                  <c:v>481-490</c:v>
                </c:pt>
                <c:pt idx="15">
                  <c:v>491-500</c:v>
                </c:pt>
                <c:pt idx="16">
                  <c:v>&gt;501</c:v>
                </c:pt>
              </c:strCache>
            </c:strRef>
          </c:cat>
          <c:val>
            <c:numRef>
              <c:f>'Santee Roes'!$K$2:$K$18</c:f>
              <c:numCache>
                <c:formatCode>General</c:formatCode>
                <c:ptCount val="17"/>
                <c:pt idx="0">
                  <c:v>0</c:v>
                </c:pt>
                <c:pt idx="1">
                  <c:v>0</c:v>
                </c:pt>
                <c:pt idx="2">
                  <c:v>0</c:v>
                </c:pt>
                <c:pt idx="3">
                  <c:v>0</c:v>
                </c:pt>
                <c:pt idx="4">
                  <c:v>0</c:v>
                </c:pt>
                <c:pt idx="5">
                  <c:v>0</c:v>
                </c:pt>
                <c:pt idx="6">
                  <c:v>1</c:v>
                </c:pt>
                <c:pt idx="7">
                  <c:v>0</c:v>
                </c:pt>
                <c:pt idx="8">
                  <c:v>5</c:v>
                </c:pt>
                <c:pt idx="9">
                  <c:v>7</c:v>
                </c:pt>
                <c:pt idx="10">
                  <c:v>6</c:v>
                </c:pt>
                <c:pt idx="11">
                  <c:v>4</c:v>
                </c:pt>
                <c:pt idx="12">
                  <c:v>3</c:v>
                </c:pt>
                <c:pt idx="13">
                  <c:v>0</c:v>
                </c:pt>
                <c:pt idx="14">
                  <c:v>2</c:v>
                </c:pt>
                <c:pt idx="15">
                  <c:v>0</c:v>
                </c:pt>
                <c:pt idx="16">
                  <c:v>0</c:v>
                </c:pt>
              </c:numCache>
            </c:numRef>
          </c:val>
          <c:extLst>
            <c:ext xmlns:c16="http://schemas.microsoft.com/office/drawing/2014/chart" uri="{C3380CC4-5D6E-409C-BE32-E72D297353CC}">
              <c16:uniqueId val="{00000000-6B11-4F39-A515-7875D4CAE530}"/>
            </c:ext>
          </c:extLst>
        </c:ser>
        <c:dLbls>
          <c:showLegendKey val="0"/>
          <c:showVal val="0"/>
          <c:showCatName val="0"/>
          <c:showSerName val="0"/>
          <c:showPercent val="0"/>
          <c:showBubbleSize val="0"/>
        </c:dLbls>
        <c:gapWidth val="219"/>
        <c:axId val="850944488"/>
        <c:axId val="850945568"/>
      </c:barChart>
      <c:catAx>
        <c:axId val="850944488"/>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Fork Length (mm)</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50945568"/>
        <c:crosses val="autoZero"/>
        <c:auto val="1"/>
        <c:lblAlgn val="ctr"/>
        <c:lblOffset val="100"/>
        <c:noMultiLvlLbl val="0"/>
      </c:catAx>
      <c:valAx>
        <c:axId val="850945568"/>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Number of Fish</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50944488"/>
        <c:crosses val="autoZero"/>
        <c:crossBetween val="between"/>
        <c:majorUnit val="2"/>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0070C0"/>
            </a:solidFill>
            <a:ln>
              <a:noFill/>
            </a:ln>
            <a:effectLst/>
          </c:spPr>
          <c:invertIfNegative val="0"/>
          <c:cat>
            <c:strRef>
              <c:f>'Santee Bucks'!$I$2:$I$18</c:f>
              <c:strCache>
                <c:ptCount val="17"/>
                <c:pt idx="0">
                  <c:v>0-350</c:v>
                </c:pt>
                <c:pt idx="1">
                  <c:v>351-360</c:v>
                </c:pt>
                <c:pt idx="2">
                  <c:v>361-370</c:v>
                </c:pt>
                <c:pt idx="3">
                  <c:v>371-380</c:v>
                </c:pt>
                <c:pt idx="4">
                  <c:v>381-390</c:v>
                </c:pt>
                <c:pt idx="5">
                  <c:v>391-400</c:v>
                </c:pt>
                <c:pt idx="6">
                  <c:v>401-410</c:v>
                </c:pt>
                <c:pt idx="7">
                  <c:v>411-420</c:v>
                </c:pt>
                <c:pt idx="8">
                  <c:v>421-430</c:v>
                </c:pt>
                <c:pt idx="9">
                  <c:v>431-440</c:v>
                </c:pt>
                <c:pt idx="10">
                  <c:v>441-450</c:v>
                </c:pt>
                <c:pt idx="11">
                  <c:v>451-460</c:v>
                </c:pt>
                <c:pt idx="12">
                  <c:v>461-470</c:v>
                </c:pt>
                <c:pt idx="13">
                  <c:v>471-480</c:v>
                </c:pt>
                <c:pt idx="14">
                  <c:v>481-490</c:v>
                </c:pt>
                <c:pt idx="15">
                  <c:v>491-500</c:v>
                </c:pt>
                <c:pt idx="16">
                  <c:v>&gt;501</c:v>
                </c:pt>
              </c:strCache>
            </c:strRef>
          </c:cat>
          <c:val>
            <c:numRef>
              <c:f>'Santee Bucks'!$K$2:$K$18</c:f>
              <c:numCache>
                <c:formatCode>General</c:formatCode>
                <c:ptCount val="17"/>
                <c:pt idx="0">
                  <c:v>0</c:v>
                </c:pt>
                <c:pt idx="1">
                  <c:v>0</c:v>
                </c:pt>
                <c:pt idx="2">
                  <c:v>0</c:v>
                </c:pt>
                <c:pt idx="3">
                  <c:v>0</c:v>
                </c:pt>
                <c:pt idx="4">
                  <c:v>0</c:v>
                </c:pt>
                <c:pt idx="5">
                  <c:v>2</c:v>
                </c:pt>
                <c:pt idx="6">
                  <c:v>0</c:v>
                </c:pt>
                <c:pt idx="7">
                  <c:v>0</c:v>
                </c:pt>
                <c:pt idx="8">
                  <c:v>0</c:v>
                </c:pt>
                <c:pt idx="9">
                  <c:v>0</c:v>
                </c:pt>
                <c:pt idx="10">
                  <c:v>0</c:v>
                </c:pt>
                <c:pt idx="11">
                  <c:v>1</c:v>
                </c:pt>
                <c:pt idx="12">
                  <c:v>0</c:v>
                </c:pt>
                <c:pt idx="13">
                  <c:v>0</c:v>
                </c:pt>
                <c:pt idx="14">
                  <c:v>0</c:v>
                </c:pt>
                <c:pt idx="15">
                  <c:v>0</c:v>
                </c:pt>
                <c:pt idx="16">
                  <c:v>0</c:v>
                </c:pt>
              </c:numCache>
            </c:numRef>
          </c:val>
          <c:extLst>
            <c:ext xmlns:c16="http://schemas.microsoft.com/office/drawing/2014/chart" uri="{C3380CC4-5D6E-409C-BE32-E72D297353CC}">
              <c16:uniqueId val="{00000000-61C3-4998-A0EE-4A15B9231280}"/>
            </c:ext>
          </c:extLst>
        </c:ser>
        <c:dLbls>
          <c:showLegendKey val="0"/>
          <c:showVal val="0"/>
          <c:showCatName val="0"/>
          <c:showSerName val="0"/>
          <c:showPercent val="0"/>
          <c:showBubbleSize val="0"/>
        </c:dLbls>
        <c:gapWidth val="219"/>
        <c:overlap val="-27"/>
        <c:axId val="849291560"/>
        <c:axId val="849294800"/>
      </c:barChart>
      <c:catAx>
        <c:axId val="849291560"/>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Fork Length (mm)</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49294800"/>
        <c:crosses val="autoZero"/>
        <c:auto val="0"/>
        <c:lblAlgn val="ctr"/>
        <c:lblOffset val="100"/>
        <c:noMultiLvlLbl val="0"/>
      </c:catAx>
      <c:valAx>
        <c:axId val="849294800"/>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Number of Fish</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49291560"/>
        <c:crosses val="autoZero"/>
        <c:crossBetween val="between"/>
        <c:majorUnit val="1"/>
      </c:valAx>
      <c:spPr>
        <a:noFill/>
        <a:ln w="25400">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2"/>
          <c:order val="1"/>
          <c:tx>
            <c:strRef>
              <c:f>'Waccamaw 2011-2025'!$S$1</c:f>
              <c:strCache>
                <c:ptCount val="1"/>
                <c:pt idx="0">
                  <c:v>Effort</c:v>
                </c:pt>
              </c:strCache>
            </c:strRef>
          </c:tx>
          <c:spPr>
            <a:solidFill>
              <a:schemeClr val="accent2"/>
            </a:solidFill>
            <a:ln>
              <a:noFill/>
            </a:ln>
            <a:effectLst/>
          </c:spPr>
          <c:invertIfNegative val="0"/>
          <c:val>
            <c:numRef>
              <c:f>'Waccamaw 2011-2025'!$S$2:$S$16</c:f>
              <c:numCache>
                <c:formatCode>General</c:formatCode>
                <c:ptCount val="15"/>
                <c:pt idx="0">
                  <c:v>3.0066785710000001</c:v>
                </c:pt>
                <c:pt idx="1">
                  <c:v>2.9493</c:v>
                </c:pt>
                <c:pt idx="2">
                  <c:v>1.9827629550000001</c:v>
                </c:pt>
                <c:pt idx="3">
                  <c:v>1.308773636</c:v>
                </c:pt>
                <c:pt idx="4">
                  <c:v>1.1841692109999999</c:v>
                </c:pt>
                <c:pt idx="5">
                  <c:v>1.236296711</c:v>
                </c:pt>
                <c:pt idx="6">
                  <c:v>1.288349167</c:v>
                </c:pt>
                <c:pt idx="7">
                  <c:v>1.191192807</c:v>
                </c:pt>
                <c:pt idx="8">
                  <c:v>1.087696778</c:v>
                </c:pt>
                <c:pt idx="9">
                  <c:v>1.149241806</c:v>
                </c:pt>
                <c:pt idx="10">
                  <c:v>1.0687126140000001</c:v>
                </c:pt>
                <c:pt idx="11">
                  <c:v>1.2783925</c:v>
                </c:pt>
                <c:pt idx="12">
                  <c:v>0.921451613</c:v>
                </c:pt>
                <c:pt idx="13">
                  <c:v>0.88611730799999999</c:v>
                </c:pt>
                <c:pt idx="14">
                  <c:v>0.97817345200000005</c:v>
                </c:pt>
              </c:numCache>
            </c:numRef>
          </c:val>
          <c:extLst>
            <c:ext xmlns:c16="http://schemas.microsoft.com/office/drawing/2014/chart" uri="{C3380CC4-5D6E-409C-BE32-E72D297353CC}">
              <c16:uniqueId val="{00000000-017E-46E4-B6EA-297F0BA48B34}"/>
            </c:ext>
          </c:extLst>
        </c:ser>
        <c:dLbls>
          <c:showLegendKey val="0"/>
          <c:showVal val="0"/>
          <c:showCatName val="0"/>
          <c:showSerName val="0"/>
          <c:showPercent val="0"/>
          <c:showBubbleSize val="0"/>
        </c:dLbls>
        <c:gapWidth val="219"/>
        <c:axId val="827924840"/>
        <c:axId val="827924480"/>
      </c:barChart>
      <c:lineChart>
        <c:grouping val="stacked"/>
        <c:varyColors val="0"/>
        <c:ser>
          <c:idx val="1"/>
          <c:order val="0"/>
          <c:tx>
            <c:strRef>
              <c:f>'Waccamaw 2011-2025'!$R$1</c:f>
              <c:strCache>
                <c:ptCount val="1"/>
                <c:pt idx="0">
                  <c:v>CPUE</c:v>
                </c:pt>
              </c:strCache>
            </c:strRef>
          </c:tx>
          <c:spPr>
            <a:ln w="28575" cap="rnd">
              <a:solidFill>
                <a:schemeClr val="accent1"/>
              </a:solidFill>
              <a:round/>
            </a:ln>
            <a:effectLst/>
          </c:spPr>
          <c:marker>
            <c:symbol val="none"/>
          </c:marker>
          <c:trendline>
            <c:spPr>
              <a:ln w="19050" cap="rnd">
                <a:solidFill>
                  <a:sysClr val="windowText" lastClr="000000"/>
                </a:solidFill>
                <a:prstDash val="sysDot"/>
              </a:ln>
              <a:effectLst/>
            </c:spPr>
            <c:trendlineType val="linear"/>
            <c:dispRSqr val="1"/>
            <c:dispEq val="0"/>
            <c:trendlineLbl>
              <c:layout>
                <c:manualLayout>
                  <c:x val="-5.8326603405343559E-3"/>
                  <c:y val="-0.490836745406824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cat>
            <c:numRef>
              <c:f>'Waccamaw 2011-2025'!$Q$2:$Q$16</c:f>
              <c:numCache>
                <c:formatCode>General</c:formatCode>
                <c:ptCount val="15"/>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pt idx="14">
                  <c:v>2025</c:v>
                </c:pt>
              </c:numCache>
            </c:numRef>
          </c:cat>
          <c:val>
            <c:numRef>
              <c:f>'Waccamaw 2011-2025'!$R$2:$R$16</c:f>
              <c:numCache>
                <c:formatCode>0.00</c:formatCode>
                <c:ptCount val="15"/>
                <c:pt idx="0">
                  <c:v>4.1545893719806761</c:v>
                </c:pt>
                <c:pt idx="1">
                  <c:v>7.0776255707762559</c:v>
                </c:pt>
                <c:pt idx="2">
                  <c:v>7.3344029337611731</c:v>
                </c:pt>
                <c:pt idx="3">
                  <c:v>10.673528753636161</c:v>
                </c:pt>
                <c:pt idx="4">
                  <c:v>9.1859430604982197</c:v>
                </c:pt>
                <c:pt idx="5">
                  <c:v>5.7009760425909493</c:v>
                </c:pt>
                <c:pt idx="6">
                  <c:v>9.3023255813953494</c:v>
                </c:pt>
                <c:pt idx="7">
                  <c:v>4.9270879363676539</c:v>
                </c:pt>
                <c:pt idx="8">
                  <c:v>1.49</c:v>
                </c:pt>
                <c:pt idx="9">
                  <c:v>5.15</c:v>
                </c:pt>
                <c:pt idx="10">
                  <c:v>4.87</c:v>
                </c:pt>
                <c:pt idx="11">
                  <c:v>2.46</c:v>
                </c:pt>
                <c:pt idx="12">
                  <c:v>3.58</c:v>
                </c:pt>
                <c:pt idx="13">
                  <c:v>4.63</c:v>
                </c:pt>
                <c:pt idx="14">
                  <c:v>3.14</c:v>
                </c:pt>
              </c:numCache>
            </c:numRef>
          </c:val>
          <c:smooth val="0"/>
          <c:extLst>
            <c:ext xmlns:c16="http://schemas.microsoft.com/office/drawing/2014/chart" uri="{C3380CC4-5D6E-409C-BE32-E72D297353CC}">
              <c16:uniqueId val="{00000002-017E-46E4-B6EA-297F0BA48B34}"/>
            </c:ext>
          </c:extLst>
        </c:ser>
        <c:dLbls>
          <c:showLegendKey val="0"/>
          <c:showVal val="0"/>
          <c:showCatName val="0"/>
          <c:showSerName val="0"/>
          <c:showPercent val="0"/>
          <c:showBubbleSize val="0"/>
        </c:dLbls>
        <c:marker val="1"/>
        <c:smooth val="0"/>
        <c:axId val="827921960"/>
        <c:axId val="827923040"/>
      </c:lineChart>
      <c:catAx>
        <c:axId val="827921960"/>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27923040"/>
        <c:crosses val="autoZero"/>
        <c:auto val="1"/>
        <c:lblAlgn val="ctr"/>
        <c:lblOffset val="100"/>
        <c:noMultiLvlLbl val="0"/>
      </c:catAx>
      <c:valAx>
        <c:axId val="827923040"/>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Times New Roman" panose="02020603050405020304" pitchFamily="18" charset="0"/>
                    <a:cs typeface="Times New Roman" panose="02020603050405020304" pitchFamily="18" charset="0"/>
                  </a:rPr>
                  <a:t>CPUE</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27921960"/>
        <c:crosses val="autoZero"/>
        <c:crossBetween val="between"/>
        <c:majorUnit val="4"/>
      </c:valAx>
      <c:valAx>
        <c:axId val="827924480"/>
        <c:scaling>
          <c:orientation val="minMax"/>
        </c:scaling>
        <c:delete val="0"/>
        <c:axPos val="r"/>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Times New Roman" panose="02020603050405020304" pitchFamily="18" charset="0"/>
                    <a:cs typeface="Times New Roman" panose="02020603050405020304" pitchFamily="18" charset="0"/>
                  </a:rPr>
                  <a:t>Effort</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27924840"/>
        <c:crosses val="max"/>
        <c:crossBetween val="between"/>
        <c:majorUnit val="1"/>
      </c:valAx>
      <c:catAx>
        <c:axId val="827924840"/>
        <c:scaling>
          <c:orientation val="minMax"/>
        </c:scaling>
        <c:delete val="1"/>
        <c:axPos val="b"/>
        <c:majorTickMark val="out"/>
        <c:minorTickMark val="none"/>
        <c:tickLblPos val="nextTo"/>
        <c:crossAx val="827924480"/>
        <c:crosses val="autoZero"/>
        <c:auto val="1"/>
        <c:lblAlgn val="ctr"/>
        <c:lblOffset val="100"/>
        <c:noMultiLvlLbl val="0"/>
      </c:catAx>
      <c:spPr>
        <a:noFill/>
        <a:ln>
          <a:noFill/>
        </a:ln>
        <a:effectLst/>
      </c:spPr>
    </c:plotArea>
    <c:legend>
      <c:legendPos val="b"/>
      <c:legendEntry>
        <c:idx val="0"/>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Entry>
      <c:legendEntry>
        <c:idx val="2"/>
        <c:delete val="1"/>
      </c:legendEntry>
      <c:layout>
        <c:manualLayout>
          <c:xMode val="edge"/>
          <c:yMode val="edge"/>
          <c:x val="0.57322851470489267"/>
          <c:y val="8.8910333683859533E-2"/>
          <c:w val="0.17816973159887323"/>
          <c:h val="4.8531821474000224E-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0070C0"/>
            </a:solidFill>
            <a:ln>
              <a:noFill/>
            </a:ln>
            <a:effectLst/>
          </c:spPr>
          <c:invertIfNegative val="0"/>
          <c:cat>
            <c:strRef>
              <c:f>'Waccamaw Roes'!$I$2:$I$18</c:f>
              <c:strCache>
                <c:ptCount val="17"/>
                <c:pt idx="0">
                  <c:v>0-350</c:v>
                </c:pt>
                <c:pt idx="1">
                  <c:v>351-360</c:v>
                </c:pt>
                <c:pt idx="2">
                  <c:v>361-370</c:v>
                </c:pt>
                <c:pt idx="3">
                  <c:v>371-380</c:v>
                </c:pt>
                <c:pt idx="4">
                  <c:v>381-390</c:v>
                </c:pt>
                <c:pt idx="5">
                  <c:v>391-400</c:v>
                </c:pt>
                <c:pt idx="6">
                  <c:v>401-410</c:v>
                </c:pt>
                <c:pt idx="7">
                  <c:v>411-420</c:v>
                </c:pt>
                <c:pt idx="8">
                  <c:v>421-430</c:v>
                </c:pt>
                <c:pt idx="9">
                  <c:v>431-440</c:v>
                </c:pt>
                <c:pt idx="10">
                  <c:v>441-450</c:v>
                </c:pt>
                <c:pt idx="11">
                  <c:v>451-460</c:v>
                </c:pt>
                <c:pt idx="12">
                  <c:v>461-470</c:v>
                </c:pt>
                <c:pt idx="13">
                  <c:v>471-480</c:v>
                </c:pt>
                <c:pt idx="14">
                  <c:v>481-490</c:v>
                </c:pt>
                <c:pt idx="15">
                  <c:v>491-500</c:v>
                </c:pt>
                <c:pt idx="16">
                  <c:v>&gt;501</c:v>
                </c:pt>
              </c:strCache>
            </c:strRef>
          </c:cat>
          <c:val>
            <c:numRef>
              <c:f>'Waccamaw Roes'!$K$2:$K$18</c:f>
              <c:numCache>
                <c:formatCode>General</c:formatCode>
                <c:ptCount val="17"/>
                <c:pt idx="0">
                  <c:v>0</c:v>
                </c:pt>
                <c:pt idx="1">
                  <c:v>0</c:v>
                </c:pt>
                <c:pt idx="2">
                  <c:v>0</c:v>
                </c:pt>
                <c:pt idx="3">
                  <c:v>0</c:v>
                </c:pt>
                <c:pt idx="4">
                  <c:v>0</c:v>
                </c:pt>
                <c:pt idx="5">
                  <c:v>1</c:v>
                </c:pt>
                <c:pt idx="6">
                  <c:v>4</c:v>
                </c:pt>
                <c:pt idx="7">
                  <c:v>6</c:v>
                </c:pt>
                <c:pt idx="8">
                  <c:v>14</c:v>
                </c:pt>
                <c:pt idx="9">
                  <c:v>23</c:v>
                </c:pt>
                <c:pt idx="10">
                  <c:v>26</c:v>
                </c:pt>
                <c:pt idx="11">
                  <c:v>25</c:v>
                </c:pt>
                <c:pt idx="12">
                  <c:v>11</c:v>
                </c:pt>
                <c:pt idx="13">
                  <c:v>4</c:v>
                </c:pt>
                <c:pt idx="14">
                  <c:v>2</c:v>
                </c:pt>
                <c:pt idx="15">
                  <c:v>0</c:v>
                </c:pt>
                <c:pt idx="16">
                  <c:v>0</c:v>
                </c:pt>
              </c:numCache>
            </c:numRef>
          </c:val>
          <c:extLst>
            <c:ext xmlns:c16="http://schemas.microsoft.com/office/drawing/2014/chart" uri="{C3380CC4-5D6E-409C-BE32-E72D297353CC}">
              <c16:uniqueId val="{00000000-216E-4D0F-8712-031A09836BBE}"/>
            </c:ext>
          </c:extLst>
        </c:ser>
        <c:dLbls>
          <c:showLegendKey val="0"/>
          <c:showVal val="0"/>
          <c:showCatName val="0"/>
          <c:showSerName val="0"/>
          <c:showPercent val="0"/>
          <c:showBubbleSize val="0"/>
        </c:dLbls>
        <c:gapWidth val="219"/>
        <c:overlap val="-27"/>
        <c:axId val="775939304"/>
        <c:axId val="775940024"/>
      </c:barChart>
      <c:catAx>
        <c:axId val="775939304"/>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Fork Length (mm)</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75940024"/>
        <c:crosses val="autoZero"/>
        <c:auto val="1"/>
        <c:lblAlgn val="ctr"/>
        <c:lblOffset val="100"/>
        <c:noMultiLvlLbl val="0"/>
      </c:catAx>
      <c:valAx>
        <c:axId val="775940024"/>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Number of Fish</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75939304"/>
        <c:crosses val="autoZero"/>
        <c:crossBetween val="between"/>
      </c:valAx>
      <c:spPr>
        <a:noFill/>
        <a:ln w="25400">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0070C0"/>
            </a:solidFill>
            <a:ln>
              <a:noFill/>
            </a:ln>
            <a:effectLst/>
          </c:spPr>
          <c:invertIfNegative val="0"/>
          <c:cat>
            <c:strRef>
              <c:f>'Waccamaw Bucks'!$I$2:$I$18</c:f>
              <c:strCache>
                <c:ptCount val="17"/>
                <c:pt idx="0">
                  <c:v>0-350</c:v>
                </c:pt>
                <c:pt idx="1">
                  <c:v>351-360</c:v>
                </c:pt>
                <c:pt idx="2">
                  <c:v>361-370</c:v>
                </c:pt>
                <c:pt idx="3">
                  <c:v>371-380</c:v>
                </c:pt>
                <c:pt idx="4">
                  <c:v>381-390</c:v>
                </c:pt>
                <c:pt idx="5">
                  <c:v>391-400</c:v>
                </c:pt>
                <c:pt idx="6">
                  <c:v>401-410</c:v>
                </c:pt>
                <c:pt idx="7">
                  <c:v>411-420</c:v>
                </c:pt>
                <c:pt idx="8">
                  <c:v>421-430</c:v>
                </c:pt>
                <c:pt idx="9">
                  <c:v>431-440</c:v>
                </c:pt>
                <c:pt idx="10">
                  <c:v>441-450</c:v>
                </c:pt>
                <c:pt idx="11">
                  <c:v>451-460</c:v>
                </c:pt>
                <c:pt idx="12">
                  <c:v>461-470</c:v>
                </c:pt>
                <c:pt idx="13">
                  <c:v>471-480</c:v>
                </c:pt>
                <c:pt idx="14">
                  <c:v>481-490</c:v>
                </c:pt>
                <c:pt idx="15">
                  <c:v>491-500</c:v>
                </c:pt>
                <c:pt idx="16">
                  <c:v>&gt;501</c:v>
                </c:pt>
              </c:strCache>
            </c:strRef>
          </c:cat>
          <c:val>
            <c:numRef>
              <c:f>'Waccamaw Bucks'!$K$2:$K$18</c:f>
              <c:numCache>
                <c:formatCode>General</c:formatCode>
                <c:ptCount val="17"/>
                <c:pt idx="0">
                  <c:v>0</c:v>
                </c:pt>
                <c:pt idx="1">
                  <c:v>0</c:v>
                </c:pt>
                <c:pt idx="2">
                  <c:v>0</c:v>
                </c:pt>
                <c:pt idx="3">
                  <c:v>0</c:v>
                </c:pt>
                <c:pt idx="4">
                  <c:v>1</c:v>
                </c:pt>
                <c:pt idx="5">
                  <c:v>0</c:v>
                </c:pt>
                <c:pt idx="6">
                  <c:v>4</c:v>
                </c:pt>
                <c:pt idx="7">
                  <c:v>1</c:v>
                </c:pt>
                <c:pt idx="8">
                  <c:v>4</c:v>
                </c:pt>
                <c:pt idx="9">
                  <c:v>1</c:v>
                </c:pt>
                <c:pt idx="10">
                  <c:v>0</c:v>
                </c:pt>
                <c:pt idx="11">
                  <c:v>0</c:v>
                </c:pt>
                <c:pt idx="12">
                  <c:v>0</c:v>
                </c:pt>
                <c:pt idx="13">
                  <c:v>0</c:v>
                </c:pt>
                <c:pt idx="14">
                  <c:v>0</c:v>
                </c:pt>
                <c:pt idx="15">
                  <c:v>0</c:v>
                </c:pt>
                <c:pt idx="16">
                  <c:v>0</c:v>
                </c:pt>
              </c:numCache>
            </c:numRef>
          </c:val>
          <c:extLst>
            <c:ext xmlns:c16="http://schemas.microsoft.com/office/drawing/2014/chart" uri="{C3380CC4-5D6E-409C-BE32-E72D297353CC}">
              <c16:uniqueId val="{00000000-C78D-44AC-80CE-491675E00659}"/>
            </c:ext>
          </c:extLst>
        </c:ser>
        <c:dLbls>
          <c:showLegendKey val="0"/>
          <c:showVal val="0"/>
          <c:showCatName val="0"/>
          <c:showSerName val="0"/>
          <c:showPercent val="0"/>
          <c:showBubbleSize val="0"/>
        </c:dLbls>
        <c:gapWidth val="219"/>
        <c:overlap val="-27"/>
        <c:axId val="781806920"/>
        <c:axId val="664659704"/>
      </c:barChart>
      <c:catAx>
        <c:axId val="781806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latin typeface="Times New Roman" panose="02020603050405020304" pitchFamily="18" charset="0"/>
                    <a:cs typeface="Times New Roman" panose="02020603050405020304" pitchFamily="18" charset="0"/>
                  </a:rPr>
                  <a:t>Fork Length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64659704"/>
        <c:crosses val="autoZero"/>
        <c:auto val="1"/>
        <c:lblAlgn val="ctr"/>
        <c:lblOffset val="100"/>
        <c:noMultiLvlLbl val="0"/>
      </c:catAx>
      <c:valAx>
        <c:axId val="664659704"/>
        <c:scaling>
          <c:orientation val="minMax"/>
          <c:max val="5"/>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latin typeface="Times New Roman" panose="02020603050405020304" pitchFamily="18" charset="0"/>
                    <a:cs typeface="Times New Roman" panose="02020603050405020304" pitchFamily="18" charset="0"/>
                  </a:rPr>
                  <a:t>Number</a:t>
                </a:r>
                <a:r>
                  <a:rPr lang="en-US" baseline="0">
                    <a:solidFill>
                      <a:schemeClr val="tx1"/>
                    </a:solidFill>
                    <a:latin typeface="Times New Roman" panose="02020603050405020304" pitchFamily="18" charset="0"/>
                    <a:cs typeface="Times New Roman" panose="02020603050405020304" pitchFamily="18" charset="0"/>
                  </a:rPr>
                  <a:t> of Fish</a:t>
                </a:r>
                <a:endParaRPr lang="en-US">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781806920"/>
        <c:crosses val="autoZero"/>
        <c:crossBetween val="between"/>
        <c:majorUnit val="1"/>
      </c:valAx>
      <c:spPr>
        <a:noFill/>
        <a:ln w="25400">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686087769318981E-2"/>
          <c:y val="0.12372608392201136"/>
          <c:w val="0.84921474531355801"/>
          <c:h val="0.7281280103219504"/>
        </c:manualLayout>
      </c:layout>
      <c:lineChart>
        <c:grouping val="standard"/>
        <c:varyColors val="0"/>
        <c:ser>
          <c:idx val="0"/>
          <c:order val="0"/>
          <c:tx>
            <c:strRef>
              <c:f>'AVG FL'!$D$1</c:f>
              <c:strCache>
                <c:ptCount val="1"/>
                <c:pt idx="0">
                  <c:v>Waccamaw</c:v>
                </c:pt>
              </c:strCache>
            </c:strRef>
          </c:tx>
          <c:spPr>
            <a:ln w="19050" cap="rnd">
              <a:solidFill>
                <a:schemeClr val="accent1"/>
              </a:solidFill>
              <a:round/>
            </a:ln>
            <a:effectLst/>
          </c:spPr>
          <c:marker>
            <c:symbol val="none"/>
          </c:marker>
          <c:cat>
            <c:numRef>
              <c:f>'AVG FL'!$H$3:$H$20</c:f>
              <c:numCache>
                <c:formatCode>General</c:formatCode>
                <c:ptCount val="18"/>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pt idx="16">
                  <c:v>2024</c:v>
                </c:pt>
                <c:pt idx="17">
                  <c:v>2025</c:v>
                </c:pt>
              </c:numCache>
            </c:numRef>
          </c:cat>
          <c:val>
            <c:numRef>
              <c:f>'AVG FL'!$E$3:$E$20</c:f>
              <c:numCache>
                <c:formatCode>General</c:formatCode>
                <c:ptCount val="18"/>
                <c:pt idx="3" formatCode="0">
                  <c:v>451.86915887850466</c:v>
                </c:pt>
                <c:pt idx="4" formatCode="0">
                  <c:v>449.6</c:v>
                </c:pt>
                <c:pt idx="5" formatCode="0">
                  <c:v>454</c:v>
                </c:pt>
                <c:pt idx="6" formatCode="0">
                  <c:v>462</c:v>
                </c:pt>
                <c:pt idx="7" formatCode="0">
                  <c:v>465</c:v>
                </c:pt>
                <c:pt idx="8" formatCode="0">
                  <c:v>455</c:v>
                </c:pt>
                <c:pt idx="9" formatCode="0">
                  <c:v>453</c:v>
                </c:pt>
                <c:pt idx="10" formatCode="0">
                  <c:v>448</c:v>
                </c:pt>
                <c:pt idx="11" formatCode="0">
                  <c:v>454</c:v>
                </c:pt>
                <c:pt idx="12" formatCode="0">
                  <c:v>454</c:v>
                </c:pt>
                <c:pt idx="13" formatCode="0">
                  <c:v>453</c:v>
                </c:pt>
                <c:pt idx="14" formatCode="0">
                  <c:v>442</c:v>
                </c:pt>
                <c:pt idx="15" formatCode="0">
                  <c:v>442</c:v>
                </c:pt>
                <c:pt idx="16" formatCode="0">
                  <c:v>440</c:v>
                </c:pt>
                <c:pt idx="17" formatCode="0">
                  <c:v>444</c:v>
                </c:pt>
              </c:numCache>
            </c:numRef>
          </c:val>
          <c:smooth val="1"/>
          <c:extLst>
            <c:ext xmlns:c16="http://schemas.microsoft.com/office/drawing/2014/chart" uri="{C3380CC4-5D6E-409C-BE32-E72D297353CC}">
              <c16:uniqueId val="{00000000-A650-4727-9A55-EB4ECFF9D184}"/>
            </c:ext>
          </c:extLst>
        </c:ser>
        <c:ser>
          <c:idx val="1"/>
          <c:order val="1"/>
          <c:tx>
            <c:strRef>
              <c:f>'AVG FL'!$H$1</c:f>
              <c:strCache>
                <c:ptCount val="1"/>
                <c:pt idx="0">
                  <c:v>Santee</c:v>
                </c:pt>
              </c:strCache>
            </c:strRef>
          </c:tx>
          <c:spPr>
            <a:ln w="19050" cap="rnd">
              <a:solidFill>
                <a:schemeClr val="accent2"/>
              </a:solidFill>
              <a:round/>
            </a:ln>
            <a:effectLst/>
          </c:spPr>
          <c:marker>
            <c:symbol val="none"/>
          </c:marker>
          <c:cat>
            <c:numRef>
              <c:f>'AVG FL'!$H$3:$H$20</c:f>
              <c:numCache>
                <c:formatCode>General</c:formatCode>
                <c:ptCount val="18"/>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pt idx="16">
                  <c:v>2024</c:v>
                </c:pt>
                <c:pt idx="17">
                  <c:v>2025</c:v>
                </c:pt>
              </c:numCache>
            </c:numRef>
          </c:cat>
          <c:val>
            <c:numRef>
              <c:f>'AVG FL'!$I$3:$I$20</c:f>
              <c:numCache>
                <c:formatCode>0</c:formatCode>
                <c:ptCount val="18"/>
                <c:pt idx="0">
                  <c:v>431.06990881458967</c:v>
                </c:pt>
                <c:pt idx="1">
                  <c:v>436.4</c:v>
                </c:pt>
                <c:pt idx="2">
                  <c:v>441.72448979591837</c:v>
                </c:pt>
                <c:pt idx="3">
                  <c:v>450.49019607843138</c:v>
                </c:pt>
                <c:pt idx="4">
                  <c:v>446</c:v>
                </c:pt>
                <c:pt idx="5">
                  <c:v>450</c:v>
                </c:pt>
                <c:pt idx="6">
                  <c:v>462.49</c:v>
                </c:pt>
                <c:pt idx="7">
                  <c:v>465</c:v>
                </c:pt>
                <c:pt idx="8">
                  <c:v>465.4</c:v>
                </c:pt>
                <c:pt idx="9">
                  <c:v>444</c:v>
                </c:pt>
                <c:pt idx="10">
                  <c:v>442</c:v>
                </c:pt>
                <c:pt idx="11">
                  <c:v>445</c:v>
                </c:pt>
                <c:pt idx="12">
                  <c:v>454</c:v>
                </c:pt>
                <c:pt idx="13">
                  <c:v>449</c:v>
                </c:pt>
                <c:pt idx="14">
                  <c:v>433</c:v>
                </c:pt>
                <c:pt idx="15">
                  <c:v>440</c:v>
                </c:pt>
                <c:pt idx="16">
                  <c:v>440</c:v>
                </c:pt>
                <c:pt idx="17">
                  <c:v>445</c:v>
                </c:pt>
              </c:numCache>
            </c:numRef>
          </c:val>
          <c:smooth val="1"/>
          <c:extLst>
            <c:ext xmlns:c16="http://schemas.microsoft.com/office/drawing/2014/chart" uri="{C3380CC4-5D6E-409C-BE32-E72D297353CC}">
              <c16:uniqueId val="{00000001-A650-4727-9A55-EB4ECFF9D184}"/>
            </c:ext>
          </c:extLst>
        </c:ser>
        <c:dLbls>
          <c:showLegendKey val="0"/>
          <c:showVal val="0"/>
          <c:showCatName val="0"/>
          <c:showSerName val="0"/>
          <c:showPercent val="0"/>
          <c:showBubbleSize val="0"/>
        </c:dLbls>
        <c:smooth val="0"/>
        <c:axId val="639308848"/>
        <c:axId val="639306552"/>
      </c:lineChart>
      <c:catAx>
        <c:axId val="639308848"/>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9306552"/>
        <c:crosses val="autoZero"/>
        <c:auto val="1"/>
        <c:lblAlgn val="ctr"/>
        <c:lblOffset val="100"/>
        <c:noMultiLvlLbl val="0"/>
      </c:catAx>
      <c:valAx>
        <c:axId val="639306552"/>
        <c:scaling>
          <c:orientation val="minMax"/>
          <c:max val="600"/>
          <c:min val="20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b="0">
                    <a:solidFill>
                      <a:sysClr val="windowText" lastClr="000000"/>
                    </a:solidFill>
                  </a:rPr>
                  <a:t>Fork Length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9308848"/>
        <c:crosses val="autoZero"/>
        <c:crossBetween val="between"/>
        <c:majorUnit val="100"/>
      </c:valAx>
      <c:spPr>
        <a:solidFill>
          <a:sysClr val="window" lastClr="FFFFFF"/>
        </a:solidFill>
        <a:ln>
          <a:noFill/>
        </a:ln>
        <a:effectLst/>
      </c:spPr>
    </c:plotArea>
    <c:legend>
      <c:legendPos val="b"/>
      <c:layout>
        <c:manualLayout>
          <c:xMode val="edge"/>
          <c:yMode val="edge"/>
          <c:x val="0.70408355205599304"/>
          <c:y val="6.4398079011675255E-2"/>
          <c:w val="0.2634921391088042"/>
          <c:h val="5.1911186501288051E-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4371130821211476E-2"/>
          <c:y val="0.10338580475081459"/>
          <c:w val="0.89412348952417076"/>
          <c:h val="0.75932768737156375"/>
        </c:manualLayout>
      </c:layout>
      <c:lineChart>
        <c:grouping val="standard"/>
        <c:varyColors val="0"/>
        <c:ser>
          <c:idx val="0"/>
          <c:order val="0"/>
          <c:tx>
            <c:strRef>
              <c:f>'AVG FL'!$D$1</c:f>
              <c:strCache>
                <c:ptCount val="1"/>
                <c:pt idx="0">
                  <c:v>Waccamaw</c:v>
                </c:pt>
              </c:strCache>
            </c:strRef>
          </c:tx>
          <c:spPr>
            <a:ln w="19050" cap="rnd">
              <a:solidFill>
                <a:schemeClr val="accent1"/>
              </a:solidFill>
              <a:round/>
            </a:ln>
            <a:effectLst/>
          </c:spPr>
          <c:marker>
            <c:symbol val="none"/>
          </c:marker>
          <c:cat>
            <c:numRef>
              <c:f>'AVG FL'!$H$3:$H$20</c:f>
              <c:numCache>
                <c:formatCode>General</c:formatCode>
                <c:ptCount val="18"/>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pt idx="16">
                  <c:v>2024</c:v>
                </c:pt>
                <c:pt idx="17">
                  <c:v>2025</c:v>
                </c:pt>
              </c:numCache>
            </c:numRef>
          </c:cat>
          <c:val>
            <c:numRef>
              <c:f>'AVG FL'!$F$3:$F$20</c:f>
              <c:numCache>
                <c:formatCode>General</c:formatCode>
                <c:ptCount val="18"/>
                <c:pt idx="3" formatCode="0">
                  <c:v>424.76923076923077</c:v>
                </c:pt>
                <c:pt idx="4" formatCode="0">
                  <c:v>419</c:v>
                </c:pt>
                <c:pt idx="5" formatCode="0">
                  <c:v>426</c:v>
                </c:pt>
                <c:pt idx="6" formatCode="0">
                  <c:v>436</c:v>
                </c:pt>
                <c:pt idx="7" formatCode="0">
                  <c:v>435</c:v>
                </c:pt>
                <c:pt idx="8" formatCode="0">
                  <c:v>400</c:v>
                </c:pt>
                <c:pt idx="9" formatCode="0">
                  <c:v>424</c:v>
                </c:pt>
                <c:pt idx="10" formatCode="0">
                  <c:v>408</c:v>
                </c:pt>
                <c:pt idx="11" formatCode="0">
                  <c:v>400</c:v>
                </c:pt>
                <c:pt idx="12" formatCode="0">
                  <c:v>412</c:v>
                </c:pt>
                <c:pt idx="13" formatCode="0">
                  <c:v>420</c:v>
                </c:pt>
                <c:pt idx="14" formatCode="0">
                  <c:v>393</c:v>
                </c:pt>
                <c:pt idx="15" formatCode="0">
                  <c:v>388</c:v>
                </c:pt>
                <c:pt idx="16" formatCode="0">
                  <c:v>407</c:v>
                </c:pt>
                <c:pt idx="17" formatCode="0">
                  <c:v>416</c:v>
                </c:pt>
              </c:numCache>
            </c:numRef>
          </c:val>
          <c:smooth val="1"/>
          <c:extLst>
            <c:ext xmlns:c16="http://schemas.microsoft.com/office/drawing/2014/chart" uri="{C3380CC4-5D6E-409C-BE32-E72D297353CC}">
              <c16:uniqueId val="{00000000-D709-4000-8A0C-36F64F63F2AF}"/>
            </c:ext>
          </c:extLst>
        </c:ser>
        <c:ser>
          <c:idx val="1"/>
          <c:order val="1"/>
          <c:tx>
            <c:strRef>
              <c:f>'AVG FL'!$H$1</c:f>
              <c:strCache>
                <c:ptCount val="1"/>
                <c:pt idx="0">
                  <c:v>Santee</c:v>
                </c:pt>
              </c:strCache>
            </c:strRef>
          </c:tx>
          <c:spPr>
            <a:ln w="12700" cap="rnd">
              <a:solidFill>
                <a:schemeClr val="accent2"/>
              </a:solidFill>
              <a:round/>
            </a:ln>
            <a:effectLst/>
          </c:spPr>
          <c:marker>
            <c:symbol val="none"/>
          </c:marker>
          <c:cat>
            <c:numRef>
              <c:f>'AVG FL'!$H$3:$H$20</c:f>
              <c:numCache>
                <c:formatCode>General</c:formatCode>
                <c:ptCount val="18"/>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pt idx="15">
                  <c:v>2023</c:v>
                </c:pt>
                <c:pt idx="16">
                  <c:v>2024</c:v>
                </c:pt>
                <c:pt idx="17">
                  <c:v>2025</c:v>
                </c:pt>
              </c:numCache>
            </c:numRef>
          </c:cat>
          <c:val>
            <c:numRef>
              <c:f>'AVG FL'!$J$3:$J$20</c:f>
              <c:numCache>
                <c:formatCode>0</c:formatCode>
                <c:ptCount val="18"/>
                <c:pt idx="0">
                  <c:v>403.0353982300885</c:v>
                </c:pt>
                <c:pt idx="1">
                  <c:v>409</c:v>
                </c:pt>
                <c:pt idx="2">
                  <c:v>410.89230769230767</c:v>
                </c:pt>
                <c:pt idx="3">
                  <c:v>428.69696969696969</c:v>
                </c:pt>
                <c:pt idx="4">
                  <c:v>411</c:v>
                </c:pt>
                <c:pt idx="5">
                  <c:v>420</c:v>
                </c:pt>
                <c:pt idx="6">
                  <c:v>439</c:v>
                </c:pt>
                <c:pt idx="7">
                  <c:v>431</c:v>
                </c:pt>
                <c:pt idx="8">
                  <c:v>430.5</c:v>
                </c:pt>
                <c:pt idx="9">
                  <c:v>415</c:v>
                </c:pt>
                <c:pt idx="10">
                  <c:v>402</c:v>
                </c:pt>
                <c:pt idx="11">
                  <c:v>413</c:v>
                </c:pt>
                <c:pt idx="12">
                  <c:v>414</c:v>
                </c:pt>
                <c:pt idx="13">
                  <c:v>412</c:v>
                </c:pt>
                <c:pt idx="14">
                  <c:v>399</c:v>
                </c:pt>
                <c:pt idx="15">
                  <c:v>397</c:v>
                </c:pt>
                <c:pt idx="16">
                  <c:v>390</c:v>
                </c:pt>
                <c:pt idx="17">
                  <c:v>418</c:v>
                </c:pt>
              </c:numCache>
            </c:numRef>
          </c:val>
          <c:smooth val="1"/>
          <c:extLst>
            <c:ext xmlns:c16="http://schemas.microsoft.com/office/drawing/2014/chart" uri="{C3380CC4-5D6E-409C-BE32-E72D297353CC}">
              <c16:uniqueId val="{00000001-D709-4000-8A0C-36F64F63F2AF}"/>
            </c:ext>
          </c:extLst>
        </c:ser>
        <c:dLbls>
          <c:showLegendKey val="0"/>
          <c:showVal val="0"/>
          <c:showCatName val="0"/>
          <c:showSerName val="0"/>
          <c:showPercent val="0"/>
          <c:showBubbleSize val="0"/>
        </c:dLbls>
        <c:smooth val="0"/>
        <c:axId val="632420984"/>
        <c:axId val="632422952"/>
      </c:lineChart>
      <c:catAx>
        <c:axId val="632420984"/>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2422952"/>
        <c:crosses val="autoZero"/>
        <c:auto val="1"/>
        <c:lblAlgn val="ctr"/>
        <c:lblOffset val="100"/>
        <c:noMultiLvlLbl val="0"/>
      </c:catAx>
      <c:valAx>
        <c:axId val="632422952"/>
        <c:scaling>
          <c:orientation val="minMax"/>
          <c:max val="600"/>
          <c:min val="20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b="0">
                    <a:solidFill>
                      <a:sysClr val="windowText" lastClr="000000"/>
                    </a:solidFill>
                  </a:rPr>
                  <a:t>Fork Length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2420984"/>
        <c:crosses val="autoZero"/>
        <c:crossBetween val="between"/>
        <c:majorUnit val="100"/>
      </c:valAx>
      <c:spPr>
        <a:noFill/>
        <a:ln>
          <a:noFill/>
        </a:ln>
        <a:effectLst/>
      </c:spPr>
    </c:plotArea>
    <c:legend>
      <c:legendPos val="b"/>
      <c:layout>
        <c:manualLayout>
          <c:xMode val="edge"/>
          <c:yMode val="edge"/>
          <c:x val="0.66582105121475199"/>
          <c:y val="7.7101443879798726E-2"/>
          <c:w val="0.29220607039504681"/>
          <c:h val="6.2511246377890711E-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CPUEs!$C$34</c:f>
              <c:strCache>
                <c:ptCount val="1"/>
                <c:pt idx="0">
                  <c:v>kg/trip</c:v>
                </c:pt>
              </c:strCache>
            </c:strRef>
          </c:tx>
          <c:spPr>
            <a:ln w="28575" cap="rnd">
              <a:solidFill>
                <a:srgbClr val="0070C0"/>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tx1">
                    <a:lumMod val="50000"/>
                    <a:lumOff val="50000"/>
                  </a:schemeClr>
                </a:solidFill>
                <a:prstDash val="sysDot"/>
              </a:ln>
              <a:effectLst/>
            </c:spPr>
            <c:trendlineType val="linear"/>
            <c:dispRSqr val="1"/>
            <c:dispEq val="0"/>
            <c:trendlineLbl>
              <c:layout>
                <c:manualLayout>
                  <c:x val="2.5982569486506495E-2"/>
                  <c:y val="-0.5229160485374111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cat>
            <c:numRef>
              <c:f>CPUEs!$B$35:$B$59</c:f>
              <c:numCache>
                <c:formatCode>General</c:formatCode>
                <c:ptCount val="25"/>
                <c:pt idx="0">
                  <c:v>2001</c:v>
                </c:pt>
                <c:pt idx="1">
                  <c:v>2002</c:v>
                </c:pt>
                <c:pt idx="2">
                  <c:v>2003</c:v>
                </c:pt>
                <c:pt idx="3">
                  <c:v>2004</c:v>
                </c:pt>
                <c:pt idx="4">
                  <c:v>2005</c:v>
                </c:pt>
                <c:pt idx="5">
                  <c:v>2006</c:v>
                </c:pt>
                <c:pt idx="6">
                  <c:v>2007</c:v>
                </c:pt>
                <c:pt idx="7">
                  <c:v>2008</c:v>
                </c:pt>
                <c:pt idx="8">
                  <c:v>2009</c:v>
                </c:pt>
                <c:pt idx="9">
                  <c:v>2010</c:v>
                </c:pt>
                <c:pt idx="10">
                  <c:v>2011</c:v>
                </c:pt>
                <c:pt idx="11">
                  <c:v>2012</c:v>
                </c:pt>
                <c:pt idx="12">
                  <c:v>2013</c:v>
                </c:pt>
                <c:pt idx="13">
                  <c:v>2014</c:v>
                </c:pt>
                <c:pt idx="14">
                  <c:v>2015</c:v>
                </c:pt>
                <c:pt idx="15">
                  <c:v>2016</c:v>
                </c:pt>
                <c:pt idx="16">
                  <c:v>2017</c:v>
                </c:pt>
                <c:pt idx="17">
                  <c:v>2018</c:v>
                </c:pt>
                <c:pt idx="18">
                  <c:v>2019</c:v>
                </c:pt>
                <c:pt idx="19">
                  <c:v>2020</c:v>
                </c:pt>
                <c:pt idx="20">
                  <c:v>2021</c:v>
                </c:pt>
                <c:pt idx="21">
                  <c:v>2022</c:v>
                </c:pt>
                <c:pt idx="22">
                  <c:v>2023</c:v>
                </c:pt>
                <c:pt idx="23">
                  <c:v>2024</c:v>
                </c:pt>
                <c:pt idx="24">
                  <c:v>2025</c:v>
                </c:pt>
              </c:numCache>
            </c:numRef>
          </c:cat>
          <c:val>
            <c:numRef>
              <c:f>CPUEs!$C$35:$C$59</c:f>
              <c:numCache>
                <c:formatCode>General</c:formatCode>
                <c:ptCount val="25"/>
                <c:pt idx="0">
                  <c:v>153.72731977993527</c:v>
                </c:pt>
                <c:pt idx="1">
                  <c:v>168.89078127407407</c:v>
                </c:pt>
                <c:pt idx="2">
                  <c:v>161.03837141747573</c:v>
                </c:pt>
                <c:pt idx="3">
                  <c:v>171.59118541176468</c:v>
                </c:pt>
                <c:pt idx="4">
                  <c:v>87.709764455696202</c:v>
                </c:pt>
                <c:pt idx="5">
                  <c:v>129.26555767609253</c:v>
                </c:pt>
                <c:pt idx="6">
                  <c:v>145.16676823370787</c:v>
                </c:pt>
                <c:pt idx="7">
                  <c:v>77.242388713692932</c:v>
                </c:pt>
                <c:pt idx="8">
                  <c:v>125.9840248</c:v>
                </c:pt>
                <c:pt idx="9">
                  <c:v>174.03135449040511</c:v>
                </c:pt>
                <c:pt idx="10">
                  <c:v>247.91002493645485</c:v>
                </c:pt>
                <c:pt idx="11">
                  <c:v>164.10183189059828</c:v>
                </c:pt>
                <c:pt idx="12">
                  <c:v>156.28157137349396</c:v>
                </c:pt>
                <c:pt idx="13">
                  <c:v>227.029883375</c:v>
                </c:pt>
                <c:pt idx="14">
                  <c:v>145.66404614513274</c:v>
                </c:pt>
                <c:pt idx="15">
                  <c:v>65.656794011428573</c:v>
                </c:pt>
                <c:pt idx="16">
                  <c:v>128.4408746888889</c:v>
                </c:pt>
                <c:pt idx="17">
                  <c:v>86.510484638436481</c:v>
                </c:pt>
                <c:pt idx="18">
                  <c:v>61.442710748603353</c:v>
                </c:pt>
                <c:pt idx="19">
                  <c:v>168.03521818181818</c:v>
                </c:pt>
                <c:pt idx="20">
                  <c:v>91.244566720000009</c:v>
                </c:pt>
                <c:pt idx="21">
                  <c:v>66.138617297297287</c:v>
                </c:pt>
                <c:pt idx="22">
                  <c:v>99.124818233502538</c:v>
                </c:pt>
                <c:pt idx="23">
                  <c:v>168.0390362962963</c:v>
                </c:pt>
                <c:pt idx="24">
                  <c:v>100.41113799999999</c:v>
                </c:pt>
              </c:numCache>
            </c:numRef>
          </c:val>
          <c:smooth val="0"/>
          <c:extLst>
            <c:ext xmlns:c16="http://schemas.microsoft.com/office/drawing/2014/chart" uri="{C3380CC4-5D6E-409C-BE32-E72D297353CC}">
              <c16:uniqueId val="{00000002-35C7-4D62-96EC-9993963C8CD4}"/>
            </c:ext>
          </c:extLst>
        </c:ser>
        <c:dLbls>
          <c:showLegendKey val="0"/>
          <c:showVal val="0"/>
          <c:showCatName val="0"/>
          <c:showSerName val="0"/>
          <c:showPercent val="0"/>
          <c:showBubbleSize val="0"/>
        </c:dLbls>
        <c:smooth val="0"/>
        <c:axId val="798905456"/>
        <c:axId val="798907976"/>
      </c:lineChart>
      <c:catAx>
        <c:axId val="798905456"/>
        <c:scaling>
          <c:orientation val="minMax"/>
        </c:scaling>
        <c:delete val="0"/>
        <c:axPos val="b"/>
        <c:numFmt formatCode="General" sourceLinked="1"/>
        <c:majorTickMark val="none"/>
        <c:minorTickMark val="none"/>
        <c:tickLblPos val="nextTo"/>
        <c:spPr>
          <a:noFill/>
          <a:ln w="9525" cap="flat" cmpd="sng" algn="ctr">
            <a:solidFill>
              <a:sysClr val="windowText" lastClr="000000"/>
            </a:solidFill>
            <a:round/>
          </a:ln>
          <a:effectLst/>
        </c:spPr>
        <c:txPr>
          <a:bodyPr rot="-27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7976"/>
        <c:crosses val="autoZero"/>
        <c:auto val="1"/>
        <c:lblAlgn val="ctr"/>
        <c:lblOffset val="100"/>
        <c:noMultiLvlLbl val="0"/>
      </c:catAx>
      <c:valAx>
        <c:axId val="798907976"/>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rPr>
                  <a:t>CPUE (kg/trip)</a:t>
                </a:r>
              </a:p>
            </c:rich>
          </c:tx>
          <c:layout>
            <c:manualLayout>
              <c:xMode val="edge"/>
              <c:yMode val="edge"/>
              <c:x val="1.3888876135381036E-2"/>
              <c:y val="0.3698917601626785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98905456"/>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C9CF7-771F-4F89-9398-FA5631A89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27</Pages>
  <Words>5091</Words>
  <Characters>29024</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Brittany Darrington</dc:creator>
  <cp:keywords/>
  <dc:description/>
  <cp:lastModifiedBy>Kyle Hoffman</cp:lastModifiedBy>
  <cp:revision>4</cp:revision>
  <dcterms:created xsi:type="dcterms:W3CDTF">2025-12-02T18:44:00Z</dcterms:created>
  <dcterms:modified xsi:type="dcterms:W3CDTF">2025-12-02T19:02:00Z</dcterms:modified>
</cp:coreProperties>
</file>